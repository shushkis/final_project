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AC71DA" w14:textId="77777777" w:rsidR="00146307" w:rsidRDefault="00146307" w:rsidP="00C928F4">
      <w:pPr>
        <w:pStyle w:val="Title"/>
        <w:jc w:val="left"/>
        <w:rPr>
          <w:ins w:id="0" w:author="Yaara Erez" w:date="2024-09-21T09:42:00Z"/>
          <w:bCs/>
          <w:color w:val="000000" w:themeColor="text1"/>
          <w:spacing w:val="0"/>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92383D" w14:textId="4AC1AA3B" w:rsidR="00424AC1" w:rsidRPr="000F2DE9" w:rsidRDefault="00B26C31" w:rsidP="00C928F4">
      <w:pPr>
        <w:pStyle w:val="Title"/>
        <w:jc w:val="left"/>
        <w:rPr>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2DE9">
        <w:rPr>
          <w:bCs/>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BAR-ILAN UNIVERSITY</w:t>
      </w:r>
    </w:p>
    <w:p w14:paraId="3AA5FB67" w14:textId="36B5AACD" w:rsidR="00105AFD" w:rsidRDefault="00F66258" w:rsidP="00C928F4">
      <w:pPr>
        <w:spacing w:before="0" w:line="240" w:lineRule="auto"/>
        <w:jc w:val="left"/>
        <w:rPr>
          <w:ins w:id="1" w:author="Yaara Erez" w:date="2024-09-21T09:43:00Z"/>
          <w:rFonts w:eastAsiaTheme="majorEastAsia"/>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ajorEastAsia"/>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Final Project </w:t>
      </w:r>
      <w:del w:id="2" w:author="Yaara Erez" w:date="2024-09-21T09:43:00Z">
        <w:r w:rsidDel="006E671A">
          <w:rPr>
            <w:rFonts w:eastAsiaTheme="majorEastAsia"/>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elText>-</w:delText>
        </w:r>
      </w:del>
      <w:ins w:id="3" w:author="Yaara Erez" w:date="2024-09-21T09:43:00Z">
        <w:r w:rsidR="006E671A">
          <w:rPr>
            <w:rFonts w:eastAsiaTheme="majorEastAsia"/>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ins>
      <w:r>
        <w:rPr>
          <w:rFonts w:eastAsiaTheme="majorEastAsia"/>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66258">
        <w:rPr>
          <w:rFonts w:eastAsiaTheme="majorEastAsia"/>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83801</w:t>
      </w:r>
    </w:p>
    <w:p w14:paraId="2EF35E62" w14:textId="77777777" w:rsidR="006E671A" w:rsidRPr="00F66258" w:rsidRDefault="006E671A" w:rsidP="00C928F4">
      <w:pPr>
        <w:spacing w:before="0" w:line="240" w:lineRule="auto"/>
        <w:jc w:val="left"/>
        <w:rPr>
          <w:rFonts w:ascii="Arial" w:hAnsi="Arial" w:cs="Arial"/>
          <w:color w:val="000000"/>
          <w:sz w:val="20"/>
          <w:szCs w:val="20"/>
          <w:lang w:bidi="he-IL"/>
        </w:rPr>
      </w:pPr>
    </w:p>
    <w:p w14:paraId="2D0CB58E" w14:textId="20326484" w:rsidR="00254917" w:rsidRPr="002A433F" w:rsidRDefault="005C02DC" w:rsidP="00C928F4">
      <w:pPr>
        <w:pStyle w:val="Subtitle"/>
        <w:jc w:val="left"/>
      </w:pPr>
      <w:r w:rsidRPr="002A433F">
        <w:rPr>
          <w:noProof/>
        </w:rPr>
        <mc:AlternateContent>
          <mc:Choice Requires="wps">
            <w:drawing>
              <wp:anchor distT="0" distB="0" distL="114300" distR="114300" simplePos="0" relativeHeight="251659264" behindDoc="0" locked="0" layoutInCell="1" allowOverlap="1" wp14:anchorId="2E85C452" wp14:editId="01D5161B">
                <wp:simplePos x="0" y="0"/>
                <wp:positionH relativeFrom="column">
                  <wp:posOffset>-372745</wp:posOffset>
                </wp:positionH>
                <wp:positionV relativeFrom="paragraph">
                  <wp:posOffset>713740</wp:posOffset>
                </wp:positionV>
                <wp:extent cx="6790055" cy="1828800"/>
                <wp:effectExtent l="0" t="0" r="0" b="7620"/>
                <wp:wrapSquare wrapText="bothSides"/>
                <wp:docPr id="195814177" name="Text Box 1"/>
                <wp:cNvGraphicFramePr/>
                <a:graphic xmlns:a="http://schemas.openxmlformats.org/drawingml/2006/main">
                  <a:graphicData uri="http://schemas.microsoft.com/office/word/2010/wordprocessingShape">
                    <wps:wsp>
                      <wps:cNvSpPr txBox="1"/>
                      <wps:spPr>
                        <a:xfrm>
                          <a:off x="0" y="0"/>
                          <a:ext cx="6790055" cy="1828800"/>
                        </a:xfrm>
                        <a:prstGeom prst="rect">
                          <a:avLst/>
                        </a:prstGeom>
                        <a:noFill/>
                        <a:ln>
                          <a:noFill/>
                        </a:ln>
                      </wps:spPr>
                      <wps:txbx>
                        <w:txbxContent>
                          <w:p w14:paraId="0057584B" w14:textId="55979519" w:rsidR="003A6ACD" w:rsidRPr="00F66258" w:rsidRDefault="00F66258" w:rsidP="00F66258">
                            <w:pPr>
                              <w:jc w:val="center"/>
                              <w:rPr>
                                <w:b/>
                                <w:bCs/>
                                <w:u w:val="single"/>
                              </w:rPr>
                            </w:pPr>
                            <w:r w:rsidRPr="00F66258">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Characterization of eye movement</w:t>
                            </w:r>
                            <w:ins w:id="4" w:author="Yaara Erez" w:date="2024-09-21T09:42:00Z">
                              <w:r w:rsidR="006918B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ins>
                            <w:r w:rsidRPr="00F66258">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under cognitive load conditions in naturalistic environments using</w:t>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66258">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Reality</w:t>
                            </w:r>
                            <w:ins w:id="5" w:author="Yaara Erez" w:date="2024-09-21T09:42:00Z">
                              <w:r w:rsidR="006918B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(VR)</w:t>
                              </w:r>
                            </w:ins>
                            <w:del w:id="6" w:author="Yaara Erez" w:date="2024-09-21T09:42:00Z">
                              <w:r w:rsidR="00226DE1" w:rsidRPr="001A0185" w:rsidDel="006918B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elText>.</w:delText>
                              </w:r>
                            </w:del>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85C452" id="_x0000_t202" coordsize="21600,21600" o:spt="202" path="m,l,21600r21600,l21600,xe">
                <v:stroke joinstyle="miter"/>
                <v:path gradientshapeok="t" o:connecttype="rect"/>
              </v:shapetype>
              <v:shape id="Text Box 1" o:spid="_x0000_s1026" type="#_x0000_t202" style="position:absolute;margin-left:-29.35pt;margin-top:56.2pt;width:534.65pt;height:2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" filled="f" stroked="f">
                <v:textbox style="mso-fit-shape-to-text:t">
                  <w:txbxContent>
                    <w:p w14:paraId="0057584B" w14:textId="55979519" w:rsidR="003A6ACD" w:rsidRPr="00F66258" w:rsidRDefault="00F66258" w:rsidP="00F66258">
                      <w:pPr>
                        <w:jc w:val="center"/>
                        <w:rPr>
                          <w:b/>
                          <w:bCs/>
                          <w:u w:val="single"/>
                        </w:rPr>
                      </w:pPr>
                      <w:r w:rsidRPr="00F66258">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Characterization of eye movement</w:t>
                      </w:r>
                      <w:ins w:id="7" w:author="Yaara Erez" w:date="2024-09-21T09:42:00Z">
                        <w:r w:rsidR="006918B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ins>
                      <w:r w:rsidRPr="00F66258">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under cognitive load conditions in naturalistic environments using</w:t>
                      </w: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66258">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Virtual Reality</w:t>
                      </w:r>
                      <w:ins w:id="8" w:author="Yaara Erez" w:date="2024-09-21T09:42:00Z">
                        <w:r w:rsidR="006918B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(VR)</w:t>
                        </w:r>
                      </w:ins>
                      <w:del w:id="9" w:author="Yaara Erez" w:date="2024-09-21T09:42:00Z">
                        <w:r w:rsidR="00226DE1" w:rsidRPr="001A0185" w:rsidDel="006918BD">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elText>.</w:delText>
                        </w:r>
                      </w:del>
                    </w:p>
                  </w:txbxContent>
                </v:textbox>
                <w10:wrap type="square"/>
              </v:shape>
            </w:pict>
          </mc:Fallback>
        </mc:AlternateContent>
      </w:r>
      <w:r w:rsidR="00B26C31" w:rsidRPr="002A433F">
        <w:t xml:space="preserve"> </w:t>
      </w:r>
    </w:p>
    <w:p w14:paraId="646768E4" w14:textId="77777777" w:rsidR="006132CE" w:rsidRDefault="006132CE" w:rsidP="00C928F4">
      <w:pPr>
        <w:pStyle w:val="Subtitle"/>
        <w:jc w:val="left"/>
      </w:pPr>
    </w:p>
    <w:p w14:paraId="5B9DD8C2" w14:textId="4846EFB9" w:rsidR="00254917" w:rsidRPr="006132CE" w:rsidRDefault="00EA6DEB" w:rsidP="00C928F4">
      <w:pPr>
        <w:pStyle w:val="Subtitle"/>
        <w:jc w:val="left"/>
        <w:rPr>
          <w:sz w:val="28"/>
          <w:szCs w:val="52"/>
        </w:rPr>
      </w:pPr>
      <w:r w:rsidRPr="006132CE">
        <w:rPr>
          <w:sz w:val="28"/>
          <w:szCs w:val="52"/>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Change w:id="10" w:author="Elli Eidelman" w:date="2024-09-27T15:39:00Z" w16du:dateUtc="2024-09-27T12:39:00Z">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PrChange>
      </w:tblPr>
      <w:tblGrid>
        <w:gridCol w:w="8852"/>
        <w:tblGridChange w:id="11">
          <w:tblGrid>
            <w:gridCol w:w="3117"/>
            <w:gridCol w:w="5735"/>
          </w:tblGrid>
        </w:tblGridChange>
      </w:tblGrid>
      <w:tr w:rsidR="00F66258" w:rsidRPr="006132CE" w14:paraId="75569F90" w14:textId="77777777" w:rsidTr="005D360F">
        <w:trPr>
          <w:trHeight w:val="553"/>
          <w:trPrChange w:id="12" w:author="Elli Eidelman" w:date="2024-09-27T15:39:00Z" w16du:dateUtc="2024-09-27T12:39:00Z">
            <w:trPr>
              <w:gridAfter w:val="0"/>
            </w:trPr>
          </w:trPrChange>
        </w:trPr>
        <w:tc>
          <w:tcPr>
            <w:tcW w:w="8852" w:type="dxa"/>
            <w:tcPrChange w:id="13" w:author="Elli Eidelman" w:date="2024-09-27T15:39:00Z" w16du:dateUtc="2024-09-27T12:39:00Z">
              <w:tcPr>
                <w:tcW w:w="3117" w:type="dxa"/>
              </w:tcPr>
            </w:tcPrChange>
          </w:tcPr>
          <w:p w14:paraId="1F4CB8A2" w14:textId="64051FF6" w:rsidR="00F66258" w:rsidRPr="006132CE" w:rsidRDefault="00F66258" w:rsidP="00C928F4">
            <w:pPr>
              <w:jc w:val="left"/>
            </w:pPr>
            <w:r w:rsidRPr="006132CE">
              <w:t>Elli Eidelman</w:t>
            </w:r>
          </w:p>
        </w:tc>
      </w:tr>
      <w:tr w:rsidR="00F66258" w:rsidRPr="006132CE" w14:paraId="434F6930" w14:textId="77777777" w:rsidTr="005D360F">
        <w:trPr>
          <w:trHeight w:val="540"/>
          <w:trPrChange w:id="14" w:author="Elli Eidelman" w:date="2024-09-27T15:39:00Z" w16du:dateUtc="2024-09-27T12:39:00Z">
            <w:trPr>
              <w:gridAfter w:val="0"/>
            </w:trPr>
          </w:trPrChange>
        </w:trPr>
        <w:tc>
          <w:tcPr>
            <w:tcW w:w="8852" w:type="dxa"/>
            <w:tcPrChange w:id="15" w:author="Elli Eidelman" w:date="2024-09-27T15:39:00Z" w16du:dateUtc="2024-09-27T12:39:00Z">
              <w:tcPr>
                <w:tcW w:w="3117" w:type="dxa"/>
              </w:tcPr>
            </w:tcPrChange>
          </w:tcPr>
          <w:p w14:paraId="4B4B1484" w14:textId="641737B8" w:rsidR="00F66258" w:rsidRPr="006132CE" w:rsidRDefault="00146307" w:rsidP="00C928F4">
            <w:pPr>
              <w:jc w:val="left"/>
            </w:pPr>
            <w:ins w:id="16" w:author="Yaara Erez" w:date="2024-09-21T09:43:00Z">
              <w:r>
                <w:t xml:space="preserve">ID </w:t>
              </w:r>
            </w:ins>
            <w:r w:rsidR="00F66258" w:rsidRPr="006132CE">
              <w:t>306679499</w:t>
            </w:r>
          </w:p>
        </w:tc>
      </w:tr>
      <w:tr w:rsidR="00F66258" w:rsidRPr="006132CE" w14:paraId="1CD119E2" w14:textId="77777777" w:rsidTr="005D360F">
        <w:trPr>
          <w:trHeight w:val="2113"/>
          <w:trPrChange w:id="17" w:author="Elli Eidelman" w:date="2024-09-27T15:39:00Z" w16du:dateUtc="2024-09-27T12:39:00Z">
            <w:trPr>
              <w:gridAfter w:val="0"/>
            </w:trPr>
          </w:trPrChange>
        </w:trPr>
        <w:tc>
          <w:tcPr>
            <w:tcW w:w="8852" w:type="dxa"/>
            <w:tcPrChange w:id="18" w:author="Elli Eidelman" w:date="2024-09-27T15:39:00Z" w16du:dateUtc="2024-09-27T12:39:00Z">
              <w:tcPr>
                <w:tcW w:w="3117" w:type="dxa"/>
              </w:tcPr>
            </w:tcPrChange>
          </w:tcPr>
          <w:p w14:paraId="6B2096AE" w14:textId="77777777" w:rsidR="005D360F" w:rsidRDefault="005D360F" w:rsidP="005D360F">
            <w:pPr>
              <w:jc w:val="left"/>
              <w:rPr>
                <w:ins w:id="19" w:author="Elli Eidelman" w:date="2024-09-27T15:39:00Z" w16du:dateUtc="2024-09-27T12:39:00Z"/>
              </w:rPr>
            </w:pPr>
            <w:ins w:id="20" w:author="Elli Eidelman" w:date="2024-09-27T15:39:00Z" w16du:dateUtc="2024-09-27T12:39:00Z">
              <w:r w:rsidRPr="0073756F">
                <w:t xml:space="preserve">Submitted in partial fulfillment of the requirements for the </w:t>
              </w:r>
              <w:proofErr w:type="gramStart"/>
              <w:r w:rsidRPr="0073756F">
                <w:t>Master's Degree</w:t>
              </w:r>
              <w:proofErr w:type="gramEnd"/>
            </w:ins>
          </w:p>
          <w:p w14:paraId="4B6F1C5F" w14:textId="5C4194B5" w:rsidR="00F66258" w:rsidRPr="006132CE" w:rsidRDefault="005D360F" w:rsidP="005D360F">
            <w:pPr>
              <w:jc w:val="left"/>
            </w:pPr>
            <w:ins w:id="21" w:author="Elli Eidelman" w:date="2024-09-27T15:39:00Z" w16du:dateUtc="2024-09-27T12:39:00Z">
              <w:r>
                <w:t xml:space="preserve">In the Faculty of Engineering. </w:t>
              </w:r>
            </w:ins>
            <w:del w:id="22" w:author="Yaara Erez" w:date="2024-09-21T09:44:00Z">
              <w:r w:rsidR="00F66258" w:rsidRPr="006132CE" w:rsidDel="006E671A">
                <w:delText>+972 54-542-9976</w:delText>
              </w:r>
            </w:del>
          </w:p>
        </w:tc>
      </w:tr>
    </w:tbl>
    <w:p w14:paraId="0C69B02A" w14:textId="77777777" w:rsidR="005D360F" w:rsidRPr="001B3DE9" w:rsidRDefault="005D360F" w:rsidP="005D360F">
      <w:pPr>
        <w:jc w:val="left"/>
        <w:rPr>
          <w:ins w:id="23" w:author="Elli Eidelman" w:date="2024-09-27T15:39:00Z" w16du:dateUtc="2024-09-27T12:39:00Z"/>
        </w:rPr>
      </w:pPr>
      <w:ins w:id="24" w:author="Elli Eidelman" w:date="2024-09-27T15:39:00Z" w16du:dateUtc="2024-09-27T12:39:00Z">
        <w:r w:rsidRPr="001B3DE9">
          <w:t>This work was carried out under the supervision of Dr. Yaara Erez</w:t>
        </w:r>
      </w:ins>
    </w:p>
    <w:p w14:paraId="4D97F8EC" w14:textId="77777777" w:rsidR="005D360F" w:rsidRPr="001B3DE9" w:rsidRDefault="005D360F" w:rsidP="005D360F">
      <w:pPr>
        <w:jc w:val="left"/>
        <w:rPr>
          <w:ins w:id="25" w:author="Elli Eidelman" w:date="2024-09-27T15:39:00Z" w16du:dateUtc="2024-09-27T12:39:00Z"/>
        </w:rPr>
      </w:pPr>
      <w:ins w:id="26" w:author="Elli Eidelman" w:date="2024-09-27T15:39:00Z" w16du:dateUtc="2024-09-27T12:39:00Z">
        <w:r>
          <w:t>Faculty of Engineering</w:t>
        </w:r>
      </w:ins>
    </w:p>
    <w:p w14:paraId="57677E16" w14:textId="1B7291FE" w:rsidR="00254917" w:rsidRPr="006132CE" w:rsidDel="005D360F" w:rsidRDefault="00F46B78" w:rsidP="00C928F4">
      <w:pPr>
        <w:pStyle w:val="Subtitle"/>
        <w:jc w:val="left"/>
        <w:rPr>
          <w:del w:id="27" w:author="Elli Eidelman" w:date="2024-09-27T15:39:00Z" w16du:dateUtc="2024-09-27T12:39:00Z"/>
          <w:sz w:val="28"/>
          <w:szCs w:val="52"/>
        </w:rPr>
      </w:pPr>
      <w:del w:id="28" w:author="Elli Eidelman" w:date="2024-09-27T15:39:00Z" w16du:dateUtc="2024-09-27T12:39:00Z">
        <w:r w:rsidDel="005D360F">
          <w:rPr>
            <w:sz w:val="28"/>
            <w:szCs w:val="52"/>
          </w:rPr>
          <w:lastRenderedPageBreak/>
          <w:br/>
        </w:r>
        <w:r w:rsidR="005C02DC" w:rsidRPr="006132CE" w:rsidDel="005D360F">
          <w:rPr>
            <w:sz w:val="28"/>
            <w:szCs w:val="52"/>
          </w:rPr>
          <w:delText>Lecturer</w:delText>
        </w:r>
      </w:del>
      <w:ins w:id="29" w:author="Yaara Erez" w:date="2024-09-21T09:43:00Z">
        <w:del w:id="30" w:author="Elli Eidelman" w:date="2024-09-27T15:39:00Z" w16du:dateUtc="2024-09-27T12:39:00Z">
          <w:r w:rsidR="005F080D" w:rsidDel="005D360F">
            <w:rPr>
              <w:sz w:val="28"/>
              <w:szCs w:val="52"/>
            </w:rPr>
            <w:delText>Supervisor</w:delText>
          </w:r>
        </w:del>
      </w:ins>
      <w:del w:id="31" w:author="Elli Eidelman" w:date="2024-09-27T15:39:00Z" w16du:dateUtc="2024-09-27T12:39:00Z">
        <w:r w:rsidR="00247E20" w:rsidRPr="006132CE" w:rsidDel="005D360F">
          <w:rPr>
            <w:sz w:val="28"/>
            <w:szCs w:val="52"/>
          </w:rPr>
          <w:delText>:</w:delText>
        </w:r>
      </w:del>
    </w:p>
    <w:p w14:paraId="6F5D4044" w14:textId="3E137B30" w:rsidR="00254917" w:rsidDel="005D360F" w:rsidRDefault="005C02DC" w:rsidP="00C928F4">
      <w:pPr>
        <w:pStyle w:val="Subtitle"/>
        <w:jc w:val="left"/>
        <w:rPr>
          <w:ins w:id="32" w:author="Yaara Erez" w:date="2024-09-21T09:43:00Z"/>
          <w:del w:id="33" w:author="Elli Eidelman" w:date="2024-09-27T15:39:00Z" w16du:dateUtc="2024-09-27T12:39:00Z"/>
          <w:sz w:val="28"/>
          <w:szCs w:val="52"/>
        </w:rPr>
      </w:pPr>
      <w:del w:id="34" w:author="Elli Eidelman" w:date="2024-09-27T15:39:00Z" w16du:dateUtc="2024-09-27T12:39:00Z">
        <w:r w:rsidRPr="006132CE" w:rsidDel="005D360F">
          <w:rPr>
            <w:sz w:val="28"/>
            <w:szCs w:val="52"/>
          </w:rPr>
          <w:delText xml:space="preserve">Dr. </w:delText>
        </w:r>
        <w:r w:rsidR="00F66258" w:rsidDel="005D360F">
          <w:rPr>
            <w:sz w:val="28"/>
            <w:szCs w:val="52"/>
          </w:rPr>
          <w:delText>Yaara Erez</w:delText>
        </w:r>
      </w:del>
    </w:p>
    <w:p w14:paraId="4F4D6AB7" w14:textId="5E7E9BD5" w:rsidR="006E671A" w:rsidRPr="006E671A" w:rsidDel="005D360F" w:rsidRDefault="006E671A">
      <w:pPr>
        <w:rPr>
          <w:del w:id="35" w:author="Elli Eidelman" w:date="2024-09-27T15:39:00Z" w16du:dateUtc="2024-09-27T12:39:00Z"/>
          <w:rPrChange w:id="36" w:author="Yaara Erez" w:date="2024-09-21T09:43:00Z">
            <w:rPr>
              <w:del w:id="37" w:author="Elli Eidelman" w:date="2024-09-27T15:39:00Z" w16du:dateUtc="2024-09-27T12:39:00Z"/>
              <w:sz w:val="28"/>
              <w:szCs w:val="52"/>
            </w:rPr>
          </w:rPrChange>
        </w:rPr>
        <w:pPrChange w:id="38" w:author="Yaara Erez" w:date="2024-09-21T09:43:00Z">
          <w:pPr>
            <w:pStyle w:val="Subtitle"/>
            <w:jc w:val="left"/>
          </w:pPr>
        </w:pPrChange>
      </w:pPr>
      <w:ins w:id="39" w:author="Yaara Erez" w:date="2024-09-21T09:43:00Z">
        <w:del w:id="40" w:author="Elli Eidelman" w:date="2024-09-27T15:39:00Z" w16du:dateUtc="2024-09-27T12:39:00Z">
          <w:r w:rsidDel="005D360F">
            <w:delText>[You should add somewhere: Faculty of Engineering</w:delText>
          </w:r>
        </w:del>
      </w:ins>
    </w:p>
    <w:p w14:paraId="78B86CE9" w14:textId="0D388F47" w:rsidR="006132CE" w:rsidRDefault="006132CE" w:rsidP="00C928F4">
      <w:pPr>
        <w:widowControl w:val="0"/>
        <w:spacing w:before="0" w:line="240" w:lineRule="auto"/>
        <w:jc w:val="left"/>
        <w:rPr>
          <w:ins w:id="41" w:author="Elli Eidelman" w:date="2024-09-27T15:40:00Z" w16du:dateUtc="2024-09-27T12:40:00Z"/>
          <w:sz w:val="28"/>
          <w:szCs w:val="52"/>
        </w:rPr>
      </w:pPr>
      <w:del w:id="42" w:author="Elli Eidelman" w:date="2024-09-27T15:39:00Z" w16du:dateUtc="2024-09-27T12:39:00Z">
        <w:r w:rsidDel="005D360F">
          <w:br w:type="page"/>
        </w:r>
      </w:del>
    </w:p>
    <w:p w14:paraId="4120DD99" w14:textId="5786A436" w:rsidR="005D360F" w:rsidDel="005D360F" w:rsidRDefault="005D360F" w:rsidP="00C928F4">
      <w:pPr>
        <w:widowControl w:val="0"/>
        <w:spacing w:before="0" w:line="240" w:lineRule="auto"/>
        <w:jc w:val="left"/>
        <w:rPr>
          <w:del w:id="43" w:author="Elli Eidelman" w:date="2024-09-27T15:40:00Z" w16du:dateUtc="2024-09-27T12:40:00Z"/>
        </w:rPr>
      </w:pPr>
    </w:p>
    <w:p w14:paraId="4A402C2F" w14:textId="671EA308" w:rsidR="001B07B8" w:rsidRDefault="001B07B8" w:rsidP="00A37F74">
      <w:pPr>
        <w:pStyle w:val="TOCHeading"/>
      </w:pPr>
      <w:bookmarkStart w:id="44" w:name="_Toc516480025"/>
      <w:r>
        <w:t>Table of Contents</w:t>
      </w:r>
    </w:p>
    <w:p w14:paraId="3B424ABA" w14:textId="355532E2" w:rsidR="00685F12" w:rsidRDefault="0055787E">
      <w:pPr>
        <w:pStyle w:val="TOC1"/>
        <w:tabs>
          <w:tab w:val="left" w:pos="480"/>
          <w:tab w:val="right" w:leader="dot" w:pos="9350"/>
        </w:tabs>
        <w:rPr>
          <w:rFonts w:eastAsiaTheme="minorEastAsia" w:cstheme="minorBidi"/>
          <w:b w:val="0"/>
          <w:bCs w:val="0"/>
          <w:caps w:val="0"/>
          <w:noProof/>
          <w:kern w:val="2"/>
          <w14:ligatures w14:val="standardContextual"/>
        </w:rPr>
      </w:pPr>
      <w:r>
        <w:fldChar w:fldCharType="begin"/>
      </w:r>
      <w:r>
        <w:instrText xml:space="preserve"> TOC \o "1-2" \h \z \u </w:instrText>
      </w:r>
      <w:r>
        <w:fldChar w:fldCharType="separate"/>
      </w:r>
      <w:hyperlink w:anchor="_Toc176022168" w:history="1">
        <w:r w:rsidR="00685F12" w:rsidRPr="00191D7F">
          <w:rPr>
            <w:rStyle w:val="Hyperlink"/>
            <w:noProof/>
            <w:lang w:bidi="ar-SA"/>
          </w:rPr>
          <w:t>1</w:t>
        </w:r>
        <w:r w:rsidR="00685F12">
          <w:rPr>
            <w:rFonts w:eastAsiaTheme="minorEastAsia" w:cstheme="minorBidi"/>
            <w:b w:val="0"/>
            <w:bCs w:val="0"/>
            <w:caps w:val="0"/>
            <w:noProof/>
            <w:kern w:val="2"/>
            <w14:ligatures w14:val="standardContextual"/>
          </w:rPr>
          <w:tab/>
        </w:r>
        <w:r w:rsidR="00685F12" w:rsidRPr="00191D7F">
          <w:rPr>
            <w:rStyle w:val="Hyperlink"/>
            <w:noProof/>
            <w:lang w:bidi="ar-SA"/>
          </w:rPr>
          <w:t>Abstract</w:t>
        </w:r>
        <w:r w:rsidR="00685F12">
          <w:rPr>
            <w:noProof/>
            <w:webHidden/>
          </w:rPr>
          <w:tab/>
        </w:r>
        <w:r w:rsidR="00685F12">
          <w:rPr>
            <w:noProof/>
            <w:webHidden/>
          </w:rPr>
          <w:fldChar w:fldCharType="begin"/>
        </w:r>
        <w:r w:rsidR="00685F12">
          <w:rPr>
            <w:noProof/>
            <w:webHidden/>
          </w:rPr>
          <w:instrText xml:space="preserve"> PAGEREF _Toc176022168 \h </w:instrText>
        </w:r>
        <w:r w:rsidR="00685F12">
          <w:rPr>
            <w:noProof/>
            <w:webHidden/>
          </w:rPr>
        </w:r>
        <w:r w:rsidR="00685F12">
          <w:rPr>
            <w:noProof/>
            <w:webHidden/>
          </w:rPr>
          <w:fldChar w:fldCharType="separate"/>
        </w:r>
        <w:r w:rsidR="00685F12">
          <w:rPr>
            <w:noProof/>
            <w:webHidden/>
          </w:rPr>
          <w:t>6</w:t>
        </w:r>
        <w:r w:rsidR="00685F12">
          <w:rPr>
            <w:noProof/>
            <w:webHidden/>
          </w:rPr>
          <w:fldChar w:fldCharType="end"/>
        </w:r>
      </w:hyperlink>
    </w:p>
    <w:p w14:paraId="793989F3" w14:textId="7D08E976" w:rsidR="00685F12" w:rsidRDefault="00000000">
      <w:pPr>
        <w:pStyle w:val="TOC1"/>
        <w:tabs>
          <w:tab w:val="left" w:pos="480"/>
          <w:tab w:val="right" w:leader="dot" w:pos="9350"/>
        </w:tabs>
        <w:rPr>
          <w:rFonts w:eastAsiaTheme="minorEastAsia" w:cstheme="minorBidi"/>
          <w:b w:val="0"/>
          <w:bCs w:val="0"/>
          <w:caps w:val="0"/>
          <w:noProof/>
          <w:kern w:val="2"/>
          <w14:ligatures w14:val="standardContextual"/>
        </w:rPr>
      </w:pPr>
      <w:hyperlink w:anchor="_Toc176022169" w:history="1">
        <w:r w:rsidR="00685F12" w:rsidRPr="00191D7F">
          <w:rPr>
            <w:rStyle w:val="Hyperlink"/>
            <w:noProof/>
            <w:lang w:bidi="ar-SA"/>
          </w:rPr>
          <w:t>2</w:t>
        </w:r>
        <w:r w:rsidR="00685F12">
          <w:rPr>
            <w:rFonts w:eastAsiaTheme="minorEastAsia" w:cstheme="minorBidi"/>
            <w:b w:val="0"/>
            <w:bCs w:val="0"/>
            <w:caps w:val="0"/>
            <w:noProof/>
            <w:kern w:val="2"/>
            <w14:ligatures w14:val="standardContextual"/>
          </w:rPr>
          <w:tab/>
        </w:r>
        <w:r w:rsidR="00685F12" w:rsidRPr="00191D7F">
          <w:rPr>
            <w:rStyle w:val="Hyperlink"/>
            <w:noProof/>
            <w:lang w:bidi="ar-SA"/>
          </w:rPr>
          <w:t>Acknowledgments</w:t>
        </w:r>
        <w:r w:rsidR="00685F12">
          <w:rPr>
            <w:noProof/>
            <w:webHidden/>
          </w:rPr>
          <w:tab/>
        </w:r>
        <w:r w:rsidR="00685F12">
          <w:rPr>
            <w:noProof/>
            <w:webHidden/>
          </w:rPr>
          <w:fldChar w:fldCharType="begin"/>
        </w:r>
        <w:r w:rsidR="00685F12">
          <w:rPr>
            <w:noProof/>
            <w:webHidden/>
          </w:rPr>
          <w:instrText xml:space="preserve"> PAGEREF _Toc176022169 \h </w:instrText>
        </w:r>
        <w:r w:rsidR="00685F12">
          <w:rPr>
            <w:noProof/>
            <w:webHidden/>
          </w:rPr>
        </w:r>
        <w:r w:rsidR="00685F12">
          <w:rPr>
            <w:noProof/>
            <w:webHidden/>
          </w:rPr>
          <w:fldChar w:fldCharType="separate"/>
        </w:r>
        <w:r w:rsidR="00685F12">
          <w:rPr>
            <w:noProof/>
            <w:webHidden/>
          </w:rPr>
          <w:t>8</w:t>
        </w:r>
        <w:r w:rsidR="00685F12">
          <w:rPr>
            <w:noProof/>
            <w:webHidden/>
          </w:rPr>
          <w:fldChar w:fldCharType="end"/>
        </w:r>
      </w:hyperlink>
    </w:p>
    <w:p w14:paraId="2F6E1AF3" w14:textId="470DC496" w:rsidR="00685F12" w:rsidRDefault="00000000">
      <w:pPr>
        <w:pStyle w:val="TOC1"/>
        <w:tabs>
          <w:tab w:val="left" w:pos="480"/>
          <w:tab w:val="right" w:leader="dot" w:pos="9350"/>
        </w:tabs>
        <w:rPr>
          <w:rFonts w:eastAsiaTheme="minorEastAsia" w:cstheme="minorBidi"/>
          <w:b w:val="0"/>
          <w:bCs w:val="0"/>
          <w:caps w:val="0"/>
          <w:noProof/>
          <w:kern w:val="2"/>
          <w14:ligatures w14:val="standardContextual"/>
        </w:rPr>
      </w:pPr>
      <w:hyperlink w:anchor="_Toc176022170" w:history="1">
        <w:r w:rsidR="00685F12" w:rsidRPr="00191D7F">
          <w:rPr>
            <w:rStyle w:val="Hyperlink"/>
            <w:noProof/>
            <w:lang w:bidi="ar-SA"/>
          </w:rPr>
          <w:t>3</w:t>
        </w:r>
        <w:r w:rsidR="00685F12">
          <w:rPr>
            <w:rFonts w:eastAsiaTheme="minorEastAsia" w:cstheme="minorBidi"/>
            <w:b w:val="0"/>
            <w:bCs w:val="0"/>
            <w:caps w:val="0"/>
            <w:noProof/>
            <w:kern w:val="2"/>
            <w14:ligatures w14:val="standardContextual"/>
          </w:rPr>
          <w:tab/>
        </w:r>
        <w:r w:rsidR="00685F12" w:rsidRPr="00191D7F">
          <w:rPr>
            <w:rStyle w:val="Hyperlink"/>
            <w:noProof/>
            <w:lang w:bidi="ar-SA"/>
          </w:rPr>
          <w:t>Introduction</w:t>
        </w:r>
        <w:r w:rsidR="00685F12">
          <w:rPr>
            <w:noProof/>
            <w:webHidden/>
          </w:rPr>
          <w:tab/>
        </w:r>
        <w:r w:rsidR="00685F12">
          <w:rPr>
            <w:noProof/>
            <w:webHidden/>
          </w:rPr>
          <w:fldChar w:fldCharType="begin"/>
        </w:r>
        <w:r w:rsidR="00685F12">
          <w:rPr>
            <w:noProof/>
            <w:webHidden/>
          </w:rPr>
          <w:instrText xml:space="preserve"> PAGEREF _Toc176022170 \h </w:instrText>
        </w:r>
        <w:r w:rsidR="00685F12">
          <w:rPr>
            <w:noProof/>
            <w:webHidden/>
          </w:rPr>
        </w:r>
        <w:r w:rsidR="00685F12">
          <w:rPr>
            <w:noProof/>
            <w:webHidden/>
          </w:rPr>
          <w:fldChar w:fldCharType="separate"/>
        </w:r>
        <w:r w:rsidR="00685F12">
          <w:rPr>
            <w:noProof/>
            <w:webHidden/>
          </w:rPr>
          <w:t>9</w:t>
        </w:r>
        <w:r w:rsidR="00685F12">
          <w:rPr>
            <w:noProof/>
            <w:webHidden/>
          </w:rPr>
          <w:fldChar w:fldCharType="end"/>
        </w:r>
      </w:hyperlink>
    </w:p>
    <w:p w14:paraId="2E0CB6DE" w14:textId="14890E53"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71" w:history="1">
        <w:r w:rsidR="00685F12" w:rsidRPr="00191D7F">
          <w:rPr>
            <w:rStyle w:val="Hyperlink"/>
            <w:noProof/>
            <w:lang w:bidi="ar-SA"/>
          </w:rPr>
          <w:t>3.1</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Background</w:t>
        </w:r>
        <w:r w:rsidR="00685F12">
          <w:rPr>
            <w:noProof/>
            <w:webHidden/>
          </w:rPr>
          <w:tab/>
        </w:r>
        <w:r w:rsidR="00685F12">
          <w:rPr>
            <w:noProof/>
            <w:webHidden/>
          </w:rPr>
          <w:fldChar w:fldCharType="begin"/>
        </w:r>
        <w:r w:rsidR="00685F12">
          <w:rPr>
            <w:noProof/>
            <w:webHidden/>
          </w:rPr>
          <w:instrText xml:space="preserve"> PAGEREF _Toc176022171 \h </w:instrText>
        </w:r>
        <w:r w:rsidR="00685F12">
          <w:rPr>
            <w:noProof/>
            <w:webHidden/>
          </w:rPr>
        </w:r>
        <w:r w:rsidR="00685F12">
          <w:rPr>
            <w:noProof/>
            <w:webHidden/>
          </w:rPr>
          <w:fldChar w:fldCharType="separate"/>
        </w:r>
        <w:r w:rsidR="00685F12">
          <w:rPr>
            <w:noProof/>
            <w:webHidden/>
          </w:rPr>
          <w:t>9</w:t>
        </w:r>
        <w:r w:rsidR="00685F12">
          <w:rPr>
            <w:noProof/>
            <w:webHidden/>
          </w:rPr>
          <w:fldChar w:fldCharType="end"/>
        </w:r>
      </w:hyperlink>
    </w:p>
    <w:p w14:paraId="38D02D47" w14:textId="3E6DCFB4"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72" w:history="1">
        <w:r w:rsidR="00685F12" w:rsidRPr="00191D7F">
          <w:rPr>
            <w:rStyle w:val="Hyperlink"/>
            <w:noProof/>
            <w:lang w:bidi="ar-SA"/>
          </w:rPr>
          <w:t>3.2</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Problem statement</w:t>
        </w:r>
        <w:r w:rsidR="00685F12">
          <w:rPr>
            <w:noProof/>
            <w:webHidden/>
          </w:rPr>
          <w:tab/>
        </w:r>
        <w:r w:rsidR="00685F12">
          <w:rPr>
            <w:noProof/>
            <w:webHidden/>
          </w:rPr>
          <w:fldChar w:fldCharType="begin"/>
        </w:r>
        <w:r w:rsidR="00685F12">
          <w:rPr>
            <w:noProof/>
            <w:webHidden/>
          </w:rPr>
          <w:instrText xml:space="preserve"> PAGEREF _Toc176022172 \h </w:instrText>
        </w:r>
        <w:r w:rsidR="00685F12">
          <w:rPr>
            <w:noProof/>
            <w:webHidden/>
          </w:rPr>
        </w:r>
        <w:r w:rsidR="00685F12">
          <w:rPr>
            <w:noProof/>
            <w:webHidden/>
          </w:rPr>
          <w:fldChar w:fldCharType="separate"/>
        </w:r>
        <w:r w:rsidR="00685F12">
          <w:rPr>
            <w:noProof/>
            <w:webHidden/>
          </w:rPr>
          <w:t>9</w:t>
        </w:r>
        <w:r w:rsidR="00685F12">
          <w:rPr>
            <w:noProof/>
            <w:webHidden/>
          </w:rPr>
          <w:fldChar w:fldCharType="end"/>
        </w:r>
      </w:hyperlink>
    </w:p>
    <w:p w14:paraId="2565D356" w14:textId="5E3A6B42"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73" w:history="1">
        <w:r w:rsidR="00685F12" w:rsidRPr="00191D7F">
          <w:rPr>
            <w:rStyle w:val="Hyperlink"/>
            <w:noProof/>
            <w:lang w:bidi="ar-SA"/>
          </w:rPr>
          <w:t>3.3</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Objectives</w:t>
        </w:r>
        <w:r w:rsidR="00685F12">
          <w:rPr>
            <w:noProof/>
            <w:webHidden/>
          </w:rPr>
          <w:tab/>
        </w:r>
        <w:r w:rsidR="00685F12">
          <w:rPr>
            <w:noProof/>
            <w:webHidden/>
          </w:rPr>
          <w:fldChar w:fldCharType="begin"/>
        </w:r>
        <w:r w:rsidR="00685F12">
          <w:rPr>
            <w:noProof/>
            <w:webHidden/>
          </w:rPr>
          <w:instrText xml:space="preserve"> PAGEREF _Toc176022173 \h </w:instrText>
        </w:r>
        <w:r w:rsidR="00685F12">
          <w:rPr>
            <w:noProof/>
            <w:webHidden/>
          </w:rPr>
        </w:r>
        <w:r w:rsidR="00685F12">
          <w:rPr>
            <w:noProof/>
            <w:webHidden/>
          </w:rPr>
          <w:fldChar w:fldCharType="separate"/>
        </w:r>
        <w:r w:rsidR="00685F12">
          <w:rPr>
            <w:noProof/>
            <w:webHidden/>
          </w:rPr>
          <w:t>9</w:t>
        </w:r>
        <w:r w:rsidR="00685F12">
          <w:rPr>
            <w:noProof/>
            <w:webHidden/>
          </w:rPr>
          <w:fldChar w:fldCharType="end"/>
        </w:r>
      </w:hyperlink>
    </w:p>
    <w:p w14:paraId="4E695C37" w14:textId="3E2DBC40"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74" w:history="1">
        <w:r w:rsidR="00685F12" w:rsidRPr="00191D7F">
          <w:rPr>
            <w:rStyle w:val="Hyperlink"/>
            <w:noProof/>
            <w:lang w:bidi="ar-SA"/>
          </w:rPr>
          <w:t>3.4</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Research questions</w:t>
        </w:r>
        <w:r w:rsidR="00685F12">
          <w:rPr>
            <w:noProof/>
            <w:webHidden/>
          </w:rPr>
          <w:tab/>
        </w:r>
        <w:r w:rsidR="00685F12">
          <w:rPr>
            <w:noProof/>
            <w:webHidden/>
          </w:rPr>
          <w:fldChar w:fldCharType="begin"/>
        </w:r>
        <w:r w:rsidR="00685F12">
          <w:rPr>
            <w:noProof/>
            <w:webHidden/>
          </w:rPr>
          <w:instrText xml:space="preserve"> PAGEREF _Toc176022174 \h </w:instrText>
        </w:r>
        <w:r w:rsidR="00685F12">
          <w:rPr>
            <w:noProof/>
            <w:webHidden/>
          </w:rPr>
        </w:r>
        <w:r w:rsidR="00685F12">
          <w:rPr>
            <w:noProof/>
            <w:webHidden/>
          </w:rPr>
          <w:fldChar w:fldCharType="separate"/>
        </w:r>
        <w:r w:rsidR="00685F12">
          <w:rPr>
            <w:noProof/>
            <w:webHidden/>
          </w:rPr>
          <w:t>9</w:t>
        </w:r>
        <w:r w:rsidR="00685F12">
          <w:rPr>
            <w:noProof/>
            <w:webHidden/>
          </w:rPr>
          <w:fldChar w:fldCharType="end"/>
        </w:r>
      </w:hyperlink>
    </w:p>
    <w:p w14:paraId="3B0378E1" w14:textId="18A151B4"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75" w:history="1">
        <w:r w:rsidR="00685F12" w:rsidRPr="00191D7F">
          <w:rPr>
            <w:rStyle w:val="Hyperlink"/>
            <w:noProof/>
            <w:lang w:bidi="ar-SA"/>
          </w:rPr>
          <w:t>3.5</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Significance of the Study</w:t>
        </w:r>
        <w:r w:rsidR="00685F12">
          <w:rPr>
            <w:noProof/>
            <w:webHidden/>
          </w:rPr>
          <w:tab/>
        </w:r>
        <w:r w:rsidR="00685F12">
          <w:rPr>
            <w:noProof/>
            <w:webHidden/>
          </w:rPr>
          <w:fldChar w:fldCharType="begin"/>
        </w:r>
        <w:r w:rsidR="00685F12">
          <w:rPr>
            <w:noProof/>
            <w:webHidden/>
          </w:rPr>
          <w:instrText xml:space="preserve"> PAGEREF _Toc176022175 \h </w:instrText>
        </w:r>
        <w:r w:rsidR="00685F12">
          <w:rPr>
            <w:noProof/>
            <w:webHidden/>
          </w:rPr>
        </w:r>
        <w:r w:rsidR="00685F12">
          <w:rPr>
            <w:noProof/>
            <w:webHidden/>
          </w:rPr>
          <w:fldChar w:fldCharType="separate"/>
        </w:r>
        <w:r w:rsidR="00685F12">
          <w:rPr>
            <w:noProof/>
            <w:webHidden/>
          </w:rPr>
          <w:t>10</w:t>
        </w:r>
        <w:r w:rsidR="00685F12">
          <w:rPr>
            <w:noProof/>
            <w:webHidden/>
          </w:rPr>
          <w:fldChar w:fldCharType="end"/>
        </w:r>
      </w:hyperlink>
    </w:p>
    <w:p w14:paraId="0F4133D9" w14:textId="7BE5128C"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76" w:history="1">
        <w:r w:rsidR="00685F12" w:rsidRPr="00191D7F">
          <w:rPr>
            <w:rStyle w:val="Hyperlink"/>
            <w:noProof/>
            <w:lang w:bidi="ar-SA"/>
          </w:rPr>
          <w:t>3.6</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Scope and Limitations</w:t>
        </w:r>
        <w:r w:rsidR="00685F12">
          <w:rPr>
            <w:noProof/>
            <w:webHidden/>
          </w:rPr>
          <w:tab/>
        </w:r>
        <w:r w:rsidR="00685F12">
          <w:rPr>
            <w:noProof/>
            <w:webHidden/>
          </w:rPr>
          <w:fldChar w:fldCharType="begin"/>
        </w:r>
        <w:r w:rsidR="00685F12">
          <w:rPr>
            <w:noProof/>
            <w:webHidden/>
          </w:rPr>
          <w:instrText xml:space="preserve"> PAGEREF _Toc176022176 \h </w:instrText>
        </w:r>
        <w:r w:rsidR="00685F12">
          <w:rPr>
            <w:noProof/>
            <w:webHidden/>
          </w:rPr>
        </w:r>
        <w:r w:rsidR="00685F12">
          <w:rPr>
            <w:noProof/>
            <w:webHidden/>
          </w:rPr>
          <w:fldChar w:fldCharType="separate"/>
        </w:r>
        <w:r w:rsidR="00685F12">
          <w:rPr>
            <w:noProof/>
            <w:webHidden/>
          </w:rPr>
          <w:t>10</w:t>
        </w:r>
        <w:r w:rsidR="00685F12">
          <w:rPr>
            <w:noProof/>
            <w:webHidden/>
          </w:rPr>
          <w:fldChar w:fldCharType="end"/>
        </w:r>
      </w:hyperlink>
    </w:p>
    <w:p w14:paraId="536EB2B8" w14:textId="2267C2B3" w:rsidR="00685F12" w:rsidRDefault="00000000">
      <w:pPr>
        <w:pStyle w:val="TOC1"/>
        <w:tabs>
          <w:tab w:val="left" w:pos="480"/>
          <w:tab w:val="right" w:leader="dot" w:pos="9350"/>
        </w:tabs>
        <w:rPr>
          <w:rFonts w:eastAsiaTheme="minorEastAsia" w:cstheme="minorBidi"/>
          <w:b w:val="0"/>
          <w:bCs w:val="0"/>
          <w:caps w:val="0"/>
          <w:noProof/>
          <w:kern w:val="2"/>
          <w14:ligatures w14:val="standardContextual"/>
        </w:rPr>
      </w:pPr>
      <w:hyperlink w:anchor="_Toc176022177" w:history="1">
        <w:r w:rsidR="00685F12" w:rsidRPr="00191D7F">
          <w:rPr>
            <w:rStyle w:val="Hyperlink"/>
            <w:noProof/>
            <w:lang w:bidi="ar-SA"/>
          </w:rPr>
          <w:t>4</w:t>
        </w:r>
        <w:r w:rsidR="00685F12">
          <w:rPr>
            <w:rFonts w:eastAsiaTheme="minorEastAsia" w:cstheme="minorBidi"/>
            <w:b w:val="0"/>
            <w:bCs w:val="0"/>
            <w:caps w:val="0"/>
            <w:noProof/>
            <w:kern w:val="2"/>
            <w14:ligatures w14:val="standardContextual"/>
          </w:rPr>
          <w:tab/>
        </w:r>
        <w:r w:rsidR="00685F12" w:rsidRPr="00191D7F">
          <w:rPr>
            <w:rStyle w:val="Hyperlink"/>
            <w:noProof/>
            <w:lang w:bidi="ar-SA"/>
          </w:rPr>
          <w:t>Related Work</w:t>
        </w:r>
        <w:r w:rsidR="00685F12">
          <w:rPr>
            <w:noProof/>
            <w:webHidden/>
          </w:rPr>
          <w:tab/>
        </w:r>
        <w:r w:rsidR="00685F12">
          <w:rPr>
            <w:noProof/>
            <w:webHidden/>
          </w:rPr>
          <w:fldChar w:fldCharType="begin"/>
        </w:r>
        <w:r w:rsidR="00685F12">
          <w:rPr>
            <w:noProof/>
            <w:webHidden/>
          </w:rPr>
          <w:instrText xml:space="preserve"> PAGEREF _Toc176022177 \h </w:instrText>
        </w:r>
        <w:r w:rsidR="00685F12">
          <w:rPr>
            <w:noProof/>
            <w:webHidden/>
          </w:rPr>
        </w:r>
        <w:r w:rsidR="00685F12">
          <w:rPr>
            <w:noProof/>
            <w:webHidden/>
          </w:rPr>
          <w:fldChar w:fldCharType="separate"/>
        </w:r>
        <w:r w:rsidR="00685F12">
          <w:rPr>
            <w:noProof/>
            <w:webHidden/>
          </w:rPr>
          <w:t>11</w:t>
        </w:r>
        <w:r w:rsidR="00685F12">
          <w:rPr>
            <w:noProof/>
            <w:webHidden/>
          </w:rPr>
          <w:fldChar w:fldCharType="end"/>
        </w:r>
      </w:hyperlink>
    </w:p>
    <w:p w14:paraId="58CB2119" w14:textId="7C5A3F70"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78" w:history="1">
        <w:r w:rsidR="00685F12" w:rsidRPr="00191D7F">
          <w:rPr>
            <w:rStyle w:val="Hyperlink"/>
            <w:noProof/>
            <w:lang w:bidi="ar-SA"/>
          </w:rPr>
          <w:t>4.1</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Eye Movement</w:t>
        </w:r>
        <w:r w:rsidR="00685F12">
          <w:rPr>
            <w:noProof/>
            <w:webHidden/>
          </w:rPr>
          <w:tab/>
        </w:r>
        <w:r w:rsidR="00685F12">
          <w:rPr>
            <w:noProof/>
            <w:webHidden/>
          </w:rPr>
          <w:fldChar w:fldCharType="begin"/>
        </w:r>
        <w:r w:rsidR="00685F12">
          <w:rPr>
            <w:noProof/>
            <w:webHidden/>
          </w:rPr>
          <w:instrText xml:space="preserve"> PAGEREF _Toc176022178 \h </w:instrText>
        </w:r>
        <w:r w:rsidR="00685F12">
          <w:rPr>
            <w:noProof/>
            <w:webHidden/>
          </w:rPr>
        </w:r>
        <w:r w:rsidR="00685F12">
          <w:rPr>
            <w:noProof/>
            <w:webHidden/>
          </w:rPr>
          <w:fldChar w:fldCharType="separate"/>
        </w:r>
        <w:r w:rsidR="00685F12">
          <w:rPr>
            <w:noProof/>
            <w:webHidden/>
          </w:rPr>
          <w:t>11</w:t>
        </w:r>
        <w:r w:rsidR="00685F12">
          <w:rPr>
            <w:noProof/>
            <w:webHidden/>
          </w:rPr>
          <w:fldChar w:fldCharType="end"/>
        </w:r>
      </w:hyperlink>
    </w:p>
    <w:p w14:paraId="03C19746" w14:textId="64F8F966"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79" w:history="1">
        <w:r w:rsidR="00685F12" w:rsidRPr="00191D7F">
          <w:rPr>
            <w:rStyle w:val="Hyperlink"/>
            <w:noProof/>
            <w:lang w:bidi="ar-SA"/>
          </w:rPr>
          <w:t>4.2</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Identification of Eye Movement Patterns</w:t>
        </w:r>
        <w:r w:rsidR="00685F12">
          <w:rPr>
            <w:noProof/>
            <w:webHidden/>
          </w:rPr>
          <w:tab/>
        </w:r>
        <w:r w:rsidR="00685F12">
          <w:rPr>
            <w:noProof/>
            <w:webHidden/>
          </w:rPr>
          <w:fldChar w:fldCharType="begin"/>
        </w:r>
        <w:r w:rsidR="00685F12">
          <w:rPr>
            <w:noProof/>
            <w:webHidden/>
          </w:rPr>
          <w:instrText xml:space="preserve"> PAGEREF _Toc176022179 \h </w:instrText>
        </w:r>
        <w:r w:rsidR="00685F12">
          <w:rPr>
            <w:noProof/>
            <w:webHidden/>
          </w:rPr>
        </w:r>
        <w:r w:rsidR="00685F12">
          <w:rPr>
            <w:noProof/>
            <w:webHidden/>
          </w:rPr>
          <w:fldChar w:fldCharType="separate"/>
        </w:r>
        <w:r w:rsidR="00685F12">
          <w:rPr>
            <w:noProof/>
            <w:webHidden/>
          </w:rPr>
          <w:t>11</w:t>
        </w:r>
        <w:r w:rsidR="00685F12">
          <w:rPr>
            <w:noProof/>
            <w:webHidden/>
          </w:rPr>
          <w:fldChar w:fldCharType="end"/>
        </w:r>
      </w:hyperlink>
    </w:p>
    <w:p w14:paraId="34D50E14" w14:textId="240DFC81"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80" w:history="1">
        <w:r w:rsidR="00685F12" w:rsidRPr="00191D7F">
          <w:rPr>
            <w:rStyle w:val="Hyperlink"/>
            <w:noProof/>
            <w:lang w:bidi="ar-SA"/>
          </w:rPr>
          <w:t>4.3</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Use of Virtual Reality</w:t>
        </w:r>
        <w:r w:rsidR="00685F12">
          <w:rPr>
            <w:noProof/>
            <w:webHidden/>
          </w:rPr>
          <w:tab/>
        </w:r>
        <w:r w:rsidR="00685F12">
          <w:rPr>
            <w:noProof/>
            <w:webHidden/>
          </w:rPr>
          <w:fldChar w:fldCharType="begin"/>
        </w:r>
        <w:r w:rsidR="00685F12">
          <w:rPr>
            <w:noProof/>
            <w:webHidden/>
          </w:rPr>
          <w:instrText xml:space="preserve"> PAGEREF _Toc176022180 \h </w:instrText>
        </w:r>
        <w:r w:rsidR="00685F12">
          <w:rPr>
            <w:noProof/>
            <w:webHidden/>
          </w:rPr>
        </w:r>
        <w:r w:rsidR="00685F12">
          <w:rPr>
            <w:noProof/>
            <w:webHidden/>
          </w:rPr>
          <w:fldChar w:fldCharType="separate"/>
        </w:r>
        <w:r w:rsidR="00685F12">
          <w:rPr>
            <w:noProof/>
            <w:webHidden/>
          </w:rPr>
          <w:t>12</w:t>
        </w:r>
        <w:r w:rsidR="00685F12">
          <w:rPr>
            <w:noProof/>
            <w:webHidden/>
          </w:rPr>
          <w:fldChar w:fldCharType="end"/>
        </w:r>
      </w:hyperlink>
    </w:p>
    <w:p w14:paraId="6C89F133" w14:textId="41B05636"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81" w:history="1">
        <w:r w:rsidR="00685F12" w:rsidRPr="00191D7F">
          <w:rPr>
            <w:rStyle w:val="Hyperlink"/>
            <w:noProof/>
            <w:lang w:bidi="ar-SA"/>
          </w:rPr>
          <w:t>4.4</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Virtual Reality vs real-world</w:t>
        </w:r>
        <w:r w:rsidR="00685F12">
          <w:rPr>
            <w:noProof/>
            <w:webHidden/>
          </w:rPr>
          <w:tab/>
        </w:r>
        <w:r w:rsidR="00685F12">
          <w:rPr>
            <w:noProof/>
            <w:webHidden/>
          </w:rPr>
          <w:fldChar w:fldCharType="begin"/>
        </w:r>
        <w:r w:rsidR="00685F12">
          <w:rPr>
            <w:noProof/>
            <w:webHidden/>
          </w:rPr>
          <w:instrText xml:space="preserve"> PAGEREF _Toc176022181 \h </w:instrText>
        </w:r>
        <w:r w:rsidR="00685F12">
          <w:rPr>
            <w:noProof/>
            <w:webHidden/>
          </w:rPr>
        </w:r>
        <w:r w:rsidR="00685F12">
          <w:rPr>
            <w:noProof/>
            <w:webHidden/>
          </w:rPr>
          <w:fldChar w:fldCharType="separate"/>
        </w:r>
        <w:r w:rsidR="00685F12">
          <w:rPr>
            <w:noProof/>
            <w:webHidden/>
          </w:rPr>
          <w:t>12</w:t>
        </w:r>
        <w:r w:rsidR="00685F12">
          <w:rPr>
            <w:noProof/>
            <w:webHidden/>
          </w:rPr>
          <w:fldChar w:fldCharType="end"/>
        </w:r>
      </w:hyperlink>
    </w:p>
    <w:p w14:paraId="02F72CDD" w14:textId="1BCF29C5"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82" w:history="1">
        <w:r w:rsidR="00685F12" w:rsidRPr="00191D7F">
          <w:rPr>
            <w:rStyle w:val="Hyperlink"/>
            <w:noProof/>
            <w:lang w:bidi="ar-SA"/>
          </w:rPr>
          <w:t>4.5</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Gaps in the Literature</w:t>
        </w:r>
        <w:r w:rsidR="00685F12">
          <w:rPr>
            <w:noProof/>
            <w:webHidden/>
          </w:rPr>
          <w:tab/>
        </w:r>
        <w:r w:rsidR="00685F12">
          <w:rPr>
            <w:noProof/>
            <w:webHidden/>
          </w:rPr>
          <w:fldChar w:fldCharType="begin"/>
        </w:r>
        <w:r w:rsidR="00685F12">
          <w:rPr>
            <w:noProof/>
            <w:webHidden/>
          </w:rPr>
          <w:instrText xml:space="preserve"> PAGEREF _Toc176022182 \h </w:instrText>
        </w:r>
        <w:r w:rsidR="00685F12">
          <w:rPr>
            <w:noProof/>
            <w:webHidden/>
          </w:rPr>
        </w:r>
        <w:r w:rsidR="00685F12">
          <w:rPr>
            <w:noProof/>
            <w:webHidden/>
          </w:rPr>
          <w:fldChar w:fldCharType="separate"/>
        </w:r>
        <w:r w:rsidR="00685F12">
          <w:rPr>
            <w:noProof/>
            <w:webHidden/>
          </w:rPr>
          <w:t>13</w:t>
        </w:r>
        <w:r w:rsidR="00685F12">
          <w:rPr>
            <w:noProof/>
            <w:webHidden/>
          </w:rPr>
          <w:fldChar w:fldCharType="end"/>
        </w:r>
      </w:hyperlink>
    </w:p>
    <w:p w14:paraId="5F80CD29" w14:textId="6D9634AA" w:rsidR="00685F12" w:rsidRDefault="00000000">
      <w:pPr>
        <w:pStyle w:val="TOC1"/>
        <w:tabs>
          <w:tab w:val="left" w:pos="480"/>
          <w:tab w:val="right" w:leader="dot" w:pos="9350"/>
        </w:tabs>
        <w:rPr>
          <w:rFonts w:eastAsiaTheme="minorEastAsia" w:cstheme="minorBidi"/>
          <w:b w:val="0"/>
          <w:bCs w:val="0"/>
          <w:caps w:val="0"/>
          <w:noProof/>
          <w:kern w:val="2"/>
          <w14:ligatures w14:val="standardContextual"/>
        </w:rPr>
      </w:pPr>
      <w:hyperlink w:anchor="_Toc176022183" w:history="1">
        <w:r w:rsidR="00685F12" w:rsidRPr="00191D7F">
          <w:rPr>
            <w:rStyle w:val="Hyperlink"/>
            <w:noProof/>
            <w:lang w:bidi="ar-SA"/>
          </w:rPr>
          <w:t>5</w:t>
        </w:r>
        <w:r w:rsidR="00685F12">
          <w:rPr>
            <w:rFonts w:eastAsiaTheme="minorEastAsia" w:cstheme="minorBidi"/>
            <w:b w:val="0"/>
            <w:bCs w:val="0"/>
            <w:caps w:val="0"/>
            <w:noProof/>
            <w:kern w:val="2"/>
            <w14:ligatures w14:val="standardContextual"/>
          </w:rPr>
          <w:tab/>
        </w:r>
        <w:r w:rsidR="00685F12" w:rsidRPr="00191D7F">
          <w:rPr>
            <w:rStyle w:val="Hyperlink"/>
            <w:noProof/>
            <w:lang w:bidi="ar-SA"/>
          </w:rPr>
          <w:t>Methodology</w:t>
        </w:r>
        <w:r w:rsidR="00685F12">
          <w:rPr>
            <w:noProof/>
            <w:webHidden/>
          </w:rPr>
          <w:tab/>
        </w:r>
        <w:r w:rsidR="00685F12">
          <w:rPr>
            <w:noProof/>
            <w:webHidden/>
          </w:rPr>
          <w:fldChar w:fldCharType="begin"/>
        </w:r>
        <w:r w:rsidR="00685F12">
          <w:rPr>
            <w:noProof/>
            <w:webHidden/>
          </w:rPr>
          <w:instrText xml:space="preserve"> PAGEREF _Toc176022183 \h </w:instrText>
        </w:r>
        <w:r w:rsidR="00685F12">
          <w:rPr>
            <w:noProof/>
            <w:webHidden/>
          </w:rPr>
        </w:r>
        <w:r w:rsidR="00685F12">
          <w:rPr>
            <w:noProof/>
            <w:webHidden/>
          </w:rPr>
          <w:fldChar w:fldCharType="separate"/>
        </w:r>
        <w:r w:rsidR="00685F12">
          <w:rPr>
            <w:noProof/>
            <w:webHidden/>
          </w:rPr>
          <w:t>14</w:t>
        </w:r>
        <w:r w:rsidR="00685F12">
          <w:rPr>
            <w:noProof/>
            <w:webHidden/>
          </w:rPr>
          <w:fldChar w:fldCharType="end"/>
        </w:r>
      </w:hyperlink>
    </w:p>
    <w:p w14:paraId="6B4B848C" w14:textId="251BAD5D"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84" w:history="1">
        <w:r w:rsidR="00685F12" w:rsidRPr="00191D7F">
          <w:rPr>
            <w:rStyle w:val="Hyperlink"/>
            <w:noProof/>
            <w:lang w:bidi="ar-SA"/>
          </w:rPr>
          <w:t>5.1</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Research Design</w:t>
        </w:r>
        <w:r w:rsidR="00685F12">
          <w:rPr>
            <w:noProof/>
            <w:webHidden/>
          </w:rPr>
          <w:tab/>
        </w:r>
        <w:r w:rsidR="00685F12">
          <w:rPr>
            <w:noProof/>
            <w:webHidden/>
          </w:rPr>
          <w:fldChar w:fldCharType="begin"/>
        </w:r>
        <w:r w:rsidR="00685F12">
          <w:rPr>
            <w:noProof/>
            <w:webHidden/>
          </w:rPr>
          <w:instrText xml:space="preserve"> PAGEREF _Toc176022184 \h </w:instrText>
        </w:r>
        <w:r w:rsidR="00685F12">
          <w:rPr>
            <w:noProof/>
            <w:webHidden/>
          </w:rPr>
        </w:r>
        <w:r w:rsidR="00685F12">
          <w:rPr>
            <w:noProof/>
            <w:webHidden/>
          </w:rPr>
          <w:fldChar w:fldCharType="separate"/>
        </w:r>
        <w:r w:rsidR="00685F12">
          <w:rPr>
            <w:noProof/>
            <w:webHidden/>
          </w:rPr>
          <w:t>14</w:t>
        </w:r>
        <w:r w:rsidR="00685F12">
          <w:rPr>
            <w:noProof/>
            <w:webHidden/>
          </w:rPr>
          <w:fldChar w:fldCharType="end"/>
        </w:r>
      </w:hyperlink>
    </w:p>
    <w:p w14:paraId="4B28D9DB" w14:textId="16EA0684"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85" w:history="1">
        <w:r w:rsidR="00685F12" w:rsidRPr="00191D7F">
          <w:rPr>
            <w:rStyle w:val="Hyperlink"/>
            <w:noProof/>
            <w:lang w:bidi="ar-SA"/>
          </w:rPr>
          <w:t>5.2</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Apparatus/Materials</w:t>
        </w:r>
        <w:r w:rsidR="00685F12">
          <w:rPr>
            <w:noProof/>
            <w:webHidden/>
          </w:rPr>
          <w:tab/>
        </w:r>
        <w:r w:rsidR="00685F12">
          <w:rPr>
            <w:noProof/>
            <w:webHidden/>
          </w:rPr>
          <w:fldChar w:fldCharType="begin"/>
        </w:r>
        <w:r w:rsidR="00685F12">
          <w:rPr>
            <w:noProof/>
            <w:webHidden/>
          </w:rPr>
          <w:instrText xml:space="preserve"> PAGEREF _Toc176022185 \h </w:instrText>
        </w:r>
        <w:r w:rsidR="00685F12">
          <w:rPr>
            <w:noProof/>
            <w:webHidden/>
          </w:rPr>
        </w:r>
        <w:r w:rsidR="00685F12">
          <w:rPr>
            <w:noProof/>
            <w:webHidden/>
          </w:rPr>
          <w:fldChar w:fldCharType="separate"/>
        </w:r>
        <w:r w:rsidR="00685F12">
          <w:rPr>
            <w:noProof/>
            <w:webHidden/>
          </w:rPr>
          <w:t>17</w:t>
        </w:r>
        <w:r w:rsidR="00685F12">
          <w:rPr>
            <w:noProof/>
            <w:webHidden/>
          </w:rPr>
          <w:fldChar w:fldCharType="end"/>
        </w:r>
      </w:hyperlink>
    </w:p>
    <w:p w14:paraId="793A8F15" w14:textId="13E8E75A"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86" w:history="1">
        <w:r w:rsidR="00685F12" w:rsidRPr="00191D7F">
          <w:rPr>
            <w:rStyle w:val="Hyperlink"/>
            <w:noProof/>
            <w:lang w:bidi="ar-SA"/>
          </w:rPr>
          <w:t>5.3</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Data Analysis</w:t>
        </w:r>
        <w:r w:rsidR="00685F12">
          <w:rPr>
            <w:noProof/>
            <w:webHidden/>
          </w:rPr>
          <w:tab/>
        </w:r>
        <w:r w:rsidR="00685F12">
          <w:rPr>
            <w:noProof/>
            <w:webHidden/>
          </w:rPr>
          <w:fldChar w:fldCharType="begin"/>
        </w:r>
        <w:r w:rsidR="00685F12">
          <w:rPr>
            <w:noProof/>
            <w:webHidden/>
          </w:rPr>
          <w:instrText xml:space="preserve"> PAGEREF _Toc176022186 \h </w:instrText>
        </w:r>
        <w:r w:rsidR="00685F12">
          <w:rPr>
            <w:noProof/>
            <w:webHidden/>
          </w:rPr>
        </w:r>
        <w:r w:rsidR="00685F12">
          <w:rPr>
            <w:noProof/>
            <w:webHidden/>
          </w:rPr>
          <w:fldChar w:fldCharType="separate"/>
        </w:r>
        <w:r w:rsidR="00685F12">
          <w:rPr>
            <w:noProof/>
            <w:webHidden/>
          </w:rPr>
          <w:t>18</w:t>
        </w:r>
        <w:r w:rsidR="00685F12">
          <w:rPr>
            <w:noProof/>
            <w:webHidden/>
          </w:rPr>
          <w:fldChar w:fldCharType="end"/>
        </w:r>
      </w:hyperlink>
    </w:p>
    <w:p w14:paraId="56900161" w14:textId="459A9AEC" w:rsidR="00685F12" w:rsidRDefault="00000000">
      <w:pPr>
        <w:pStyle w:val="TOC1"/>
        <w:tabs>
          <w:tab w:val="left" w:pos="480"/>
          <w:tab w:val="right" w:leader="dot" w:pos="9350"/>
        </w:tabs>
        <w:rPr>
          <w:rFonts w:eastAsiaTheme="minorEastAsia" w:cstheme="minorBidi"/>
          <w:b w:val="0"/>
          <w:bCs w:val="0"/>
          <w:caps w:val="0"/>
          <w:noProof/>
          <w:kern w:val="2"/>
          <w14:ligatures w14:val="standardContextual"/>
        </w:rPr>
      </w:pPr>
      <w:hyperlink w:anchor="_Toc176022187" w:history="1">
        <w:r w:rsidR="00685F12" w:rsidRPr="00191D7F">
          <w:rPr>
            <w:rStyle w:val="Hyperlink"/>
            <w:noProof/>
            <w:lang w:bidi="ar-SA"/>
          </w:rPr>
          <w:t>6</w:t>
        </w:r>
        <w:r w:rsidR="00685F12">
          <w:rPr>
            <w:rFonts w:eastAsiaTheme="minorEastAsia" w:cstheme="minorBidi"/>
            <w:b w:val="0"/>
            <w:bCs w:val="0"/>
            <w:caps w:val="0"/>
            <w:noProof/>
            <w:kern w:val="2"/>
            <w14:ligatures w14:val="standardContextual"/>
          </w:rPr>
          <w:tab/>
        </w:r>
        <w:r w:rsidR="00685F12" w:rsidRPr="00191D7F">
          <w:rPr>
            <w:rStyle w:val="Hyperlink"/>
            <w:noProof/>
            <w:lang w:bidi="ar-SA"/>
          </w:rPr>
          <w:t>Results</w:t>
        </w:r>
        <w:r w:rsidR="00685F12">
          <w:rPr>
            <w:noProof/>
            <w:webHidden/>
          </w:rPr>
          <w:tab/>
        </w:r>
        <w:r w:rsidR="00685F12">
          <w:rPr>
            <w:noProof/>
            <w:webHidden/>
          </w:rPr>
          <w:fldChar w:fldCharType="begin"/>
        </w:r>
        <w:r w:rsidR="00685F12">
          <w:rPr>
            <w:noProof/>
            <w:webHidden/>
          </w:rPr>
          <w:instrText xml:space="preserve"> PAGEREF _Toc176022187 \h </w:instrText>
        </w:r>
        <w:r w:rsidR="00685F12">
          <w:rPr>
            <w:noProof/>
            <w:webHidden/>
          </w:rPr>
        </w:r>
        <w:r w:rsidR="00685F12">
          <w:rPr>
            <w:noProof/>
            <w:webHidden/>
          </w:rPr>
          <w:fldChar w:fldCharType="separate"/>
        </w:r>
        <w:r w:rsidR="00685F12">
          <w:rPr>
            <w:noProof/>
            <w:webHidden/>
          </w:rPr>
          <w:t>19</w:t>
        </w:r>
        <w:r w:rsidR="00685F12">
          <w:rPr>
            <w:noProof/>
            <w:webHidden/>
          </w:rPr>
          <w:fldChar w:fldCharType="end"/>
        </w:r>
      </w:hyperlink>
    </w:p>
    <w:p w14:paraId="6D91BDAD" w14:textId="5719C9BE"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88" w:history="1">
        <w:r w:rsidR="00685F12" w:rsidRPr="00191D7F">
          <w:rPr>
            <w:rStyle w:val="Hyperlink"/>
            <w:noProof/>
            <w:lang w:bidi="ar-SA"/>
          </w:rPr>
          <w:t>6.1</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Descriptive Statistics</w:t>
        </w:r>
        <w:r w:rsidR="00685F12">
          <w:rPr>
            <w:noProof/>
            <w:webHidden/>
          </w:rPr>
          <w:tab/>
        </w:r>
        <w:r w:rsidR="00685F12">
          <w:rPr>
            <w:noProof/>
            <w:webHidden/>
          </w:rPr>
          <w:fldChar w:fldCharType="begin"/>
        </w:r>
        <w:r w:rsidR="00685F12">
          <w:rPr>
            <w:noProof/>
            <w:webHidden/>
          </w:rPr>
          <w:instrText xml:space="preserve"> PAGEREF _Toc176022188 \h </w:instrText>
        </w:r>
        <w:r w:rsidR="00685F12">
          <w:rPr>
            <w:noProof/>
            <w:webHidden/>
          </w:rPr>
        </w:r>
        <w:r w:rsidR="00685F12">
          <w:rPr>
            <w:noProof/>
            <w:webHidden/>
          </w:rPr>
          <w:fldChar w:fldCharType="separate"/>
        </w:r>
        <w:r w:rsidR="00685F12">
          <w:rPr>
            <w:noProof/>
            <w:webHidden/>
          </w:rPr>
          <w:t>20</w:t>
        </w:r>
        <w:r w:rsidR="00685F12">
          <w:rPr>
            <w:noProof/>
            <w:webHidden/>
          </w:rPr>
          <w:fldChar w:fldCharType="end"/>
        </w:r>
      </w:hyperlink>
    </w:p>
    <w:p w14:paraId="0B269514" w14:textId="5FF1B4A0"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89" w:history="1">
        <w:r w:rsidR="00685F12" w:rsidRPr="00191D7F">
          <w:rPr>
            <w:rStyle w:val="Hyperlink"/>
            <w:noProof/>
            <w:lang w:bidi="ar-SA"/>
          </w:rPr>
          <w:t>6.2</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Visualization</w:t>
        </w:r>
        <w:r w:rsidR="00685F12">
          <w:rPr>
            <w:noProof/>
            <w:webHidden/>
          </w:rPr>
          <w:tab/>
        </w:r>
        <w:r w:rsidR="00685F12">
          <w:rPr>
            <w:noProof/>
            <w:webHidden/>
          </w:rPr>
          <w:fldChar w:fldCharType="begin"/>
        </w:r>
        <w:r w:rsidR="00685F12">
          <w:rPr>
            <w:noProof/>
            <w:webHidden/>
          </w:rPr>
          <w:instrText xml:space="preserve"> PAGEREF _Toc176022189 \h </w:instrText>
        </w:r>
        <w:r w:rsidR="00685F12">
          <w:rPr>
            <w:noProof/>
            <w:webHidden/>
          </w:rPr>
        </w:r>
        <w:r w:rsidR="00685F12">
          <w:rPr>
            <w:noProof/>
            <w:webHidden/>
          </w:rPr>
          <w:fldChar w:fldCharType="separate"/>
        </w:r>
        <w:r w:rsidR="00685F12">
          <w:rPr>
            <w:noProof/>
            <w:webHidden/>
          </w:rPr>
          <w:t>21</w:t>
        </w:r>
        <w:r w:rsidR="00685F12">
          <w:rPr>
            <w:noProof/>
            <w:webHidden/>
          </w:rPr>
          <w:fldChar w:fldCharType="end"/>
        </w:r>
      </w:hyperlink>
    </w:p>
    <w:p w14:paraId="6231E439" w14:textId="388CE729" w:rsidR="00685F12" w:rsidRDefault="00000000">
      <w:pPr>
        <w:pStyle w:val="TOC2"/>
        <w:tabs>
          <w:tab w:val="left" w:pos="960"/>
          <w:tab w:val="right" w:leader="dot" w:pos="9350"/>
        </w:tabs>
        <w:rPr>
          <w:rFonts w:eastAsiaTheme="minorEastAsia" w:cstheme="minorBidi"/>
          <w:smallCaps w:val="0"/>
          <w:noProof/>
          <w:kern w:val="2"/>
          <w:sz w:val="24"/>
          <w:szCs w:val="24"/>
          <w14:ligatures w14:val="standardContextual"/>
        </w:rPr>
      </w:pPr>
      <w:hyperlink w:anchor="_Toc176022190" w:history="1">
        <w:r w:rsidR="00685F12" w:rsidRPr="00191D7F">
          <w:rPr>
            <w:rStyle w:val="Hyperlink"/>
            <w:noProof/>
            <w:lang w:bidi="ar-SA"/>
          </w:rPr>
          <w:t>6.3</w:t>
        </w:r>
        <w:r w:rsidR="00685F12">
          <w:rPr>
            <w:rFonts w:eastAsiaTheme="minorEastAsia" w:cstheme="minorBidi"/>
            <w:smallCaps w:val="0"/>
            <w:noProof/>
            <w:kern w:val="2"/>
            <w:sz w:val="24"/>
            <w:szCs w:val="24"/>
            <w14:ligatures w14:val="standardContextual"/>
          </w:rPr>
          <w:tab/>
        </w:r>
        <w:r w:rsidR="00685F12" w:rsidRPr="00191D7F">
          <w:rPr>
            <w:rStyle w:val="Hyperlink"/>
            <w:noProof/>
            <w:lang w:bidi="ar-SA"/>
          </w:rPr>
          <w:t>Hypothesis Testing</w:t>
        </w:r>
        <w:r w:rsidR="00685F12">
          <w:rPr>
            <w:noProof/>
            <w:webHidden/>
          </w:rPr>
          <w:tab/>
        </w:r>
        <w:r w:rsidR="00685F12">
          <w:rPr>
            <w:noProof/>
            <w:webHidden/>
          </w:rPr>
          <w:fldChar w:fldCharType="begin"/>
        </w:r>
        <w:r w:rsidR="00685F12">
          <w:rPr>
            <w:noProof/>
            <w:webHidden/>
          </w:rPr>
          <w:instrText xml:space="preserve"> PAGEREF _Toc176022190 \h </w:instrText>
        </w:r>
        <w:r w:rsidR="00685F12">
          <w:rPr>
            <w:noProof/>
            <w:webHidden/>
          </w:rPr>
        </w:r>
        <w:r w:rsidR="00685F12">
          <w:rPr>
            <w:noProof/>
            <w:webHidden/>
          </w:rPr>
          <w:fldChar w:fldCharType="separate"/>
        </w:r>
        <w:r w:rsidR="00685F12">
          <w:rPr>
            <w:noProof/>
            <w:webHidden/>
          </w:rPr>
          <w:t>24</w:t>
        </w:r>
        <w:r w:rsidR="00685F12">
          <w:rPr>
            <w:noProof/>
            <w:webHidden/>
          </w:rPr>
          <w:fldChar w:fldCharType="end"/>
        </w:r>
      </w:hyperlink>
    </w:p>
    <w:p w14:paraId="2F0D553F" w14:textId="7A37AB76" w:rsidR="00685F12" w:rsidRDefault="00000000">
      <w:pPr>
        <w:pStyle w:val="TOC1"/>
        <w:tabs>
          <w:tab w:val="left" w:pos="480"/>
          <w:tab w:val="right" w:leader="dot" w:pos="9350"/>
        </w:tabs>
        <w:rPr>
          <w:rFonts w:eastAsiaTheme="minorEastAsia" w:cstheme="minorBidi"/>
          <w:b w:val="0"/>
          <w:bCs w:val="0"/>
          <w:caps w:val="0"/>
          <w:noProof/>
          <w:kern w:val="2"/>
          <w14:ligatures w14:val="standardContextual"/>
        </w:rPr>
      </w:pPr>
      <w:hyperlink w:anchor="_Toc176022191" w:history="1">
        <w:r w:rsidR="00685F12" w:rsidRPr="00191D7F">
          <w:rPr>
            <w:rStyle w:val="Hyperlink"/>
            <w:noProof/>
            <w:lang w:bidi="ar-SA"/>
          </w:rPr>
          <w:t>7</w:t>
        </w:r>
        <w:r w:rsidR="00685F12">
          <w:rPr>
            <w:rFonts w:eastAsiaTheme="minorEastAsia" w:cstheme="minorBidi"/>
            <w:b w:val="0"/>
            <w:bCs w:val="0"/>
            <w:caps w:val="0"/>
            <w:noProof/>
            <w:kern w:val="2"/>
            <w14:ligatures w14:val="standardContextual"/>
          </w:rPr>
          <w:tab/>
        </w:r>
        <w:r w:rsidR="00685F12" w:rsidRPr="00191D7F">
          <w:rPr>
            <w:rStyle w:val="Hyperlink"/>
            <w:noProof/>
            <w:lang w:bidi="ar-SA"/>
          </w:rPr>
          <w:t>Discussion</w:t>
        </w:r>
        <w:r w:rsidR="00685F12">
          <w:rPr>
            <w:noProof/>
            <w:webHidden/>
          </w:rPr>
          <w:tab/>
        </w:r>
        <w:r w:rsidR="00685F12">
          <w:rPr>
            <w:noProof/>
            <w:webHidden/>
          </w:rPr>
          <w:fldChar w:fldCharType="begin"/>
        </w:r>
        <w:r w:rsidR="00685F12">
          <w:rPr>
            <w:noProof/>
            <w:webHidden/>
          </w:rPr>
          <w:instrText xml:space="preserve"> PAGEREF _Toc176022191 \h </w:instrText>
        </w:r>
        <w:r w:rsidR="00685F12">
          <w:rPr>
            <w:noProof/>
            <w:webHidden/>
          </w:rPr>
        </w:r>
        <w:r w:rsidR="00685F12">
          <w:rPr>
            <w:noProof/>
            <w:webHidden/>
          </w:rPr>
          <w:fldChar w:fldCharType="separate"/>
        </w:r>
        <w:r w:rsidR="00685F12">
          <w:rPr>
            <w:noProof/>
            <w:webHidden/>
          </w:rPr>
          <w:t>31</w:t>
        </w:r>
        <w:r w:rsidR="00685F12">
          <w:rPr>
            <w:noProof/>
            <w:webHidden/>
          </w:rPr>
          <w:fldChar w:fldCharType="end"/>
        </w:r>
      </w:hyperlink>
    </w:p>
    <w:p w14:paraId="2D8C1300" w14:textId="201833C1" w:rsidR="00685F12" w:rsidRDefault="00000000">
      <w:pPr>
        <w:pStyle w:val="TOC1"/>
        <w:tabs>
          <w:tab w:val="left" w:pos="480"/>
          <w:tab w:val="right" w:leader="dot" w:pos="9350"/>
        </w:tabs>
        <w:rPr>
          <w:rFonts w:eastAsiaTheme="minorEastAsia" w:cstheme="minorBidi"/>
          <w:b w:val="0"/>
          <w:bCs w:val="0"/>
          <w:caps w:val="0"/>
          <w:noProof/>
          <w:kern w:val="2"/>
          <w14:ligatures w14:val="standardContextual"/>
        </w:rPr>
      </w:pPr>
      <w:hyperlink w:anchor="_Toc176022192" w:history="1">
        <w:r w:rsidR="00685F12" w:rsidRPr="00191D7F">
          <w:rPr>
            <w:rStyle w:val="Hyperlink"/>
            <w:noProof/>
            <w:lang w:bidi="ar-SA"/>
          </w:rPr>
          <w:t>8</w:t>
        </w:r>
        <w:r w:rsidR="00685F12">
          <w:rPr>
            <w:rFonts w:eastAsiaTheme="minorEastAsia" w:cstheme="minorBidi"/>
            <w:b w:val="0"/>
            <w:bCs w:val="0"/>
            <w:caps w:val="0"/>
            <w:noProof/>
            <w:kern w:val="2"/>
            <w14:ligatures w14:val="standardContextual"/>
          </w:rPr>
          <w:tab/>
        </w:r>
        <w:r w:rsidR="00685F12" w:rsidRPr="00191D7F">
          <w:rPr>
            <w:rStyle w:val="Hyperlink"/>
            <w:noProof/>
            <w:lang w:bidi="ar-SA"/>
          </w:rPr>
          <w:t>Conclusion</w:t>
        </w:r>
        <w:r w:rsidR="00685F12">
          <w:rPr>
            <w:noProof/>
            <w:webHidden/>
          </w:rPr>
          <w:tab/>
        </w:r>
        <w:r w:rsidR="00685F12">
          <w:rPr>
            <w:noProof/>
            <w:webHidden/>
          </w:rPr>
          <w:fldChar w:fldCharType="begin"/>
        </w:r>
        <w:r w:rsidR="00685F12">
          <w:rPr>
            <w:noProof/>
            <w:webHidden/>
          </w:rPr>
          <w:instrText xml:space="preserve"> PAGEREF _Toc176022192 \h </w:instrText>
        </w:r>
        <w:r w:rsidR="00685F12">
          <w:rPr>
            <w:noProof/>
            <w:webHidden/>
          </w:rPr>
        </w:r>
        <w:r w:rsidR="00685F12">
          <w:rPr>
            <w:noProof/>
            <w:webHidden/>
          </w:rPr>
          <w:fldChar w:fldCharType="separate"/>
        </w:r>
        <w:r w:rsidR="00685F12">
          <w:rPr>
            <w:noProof/>
            <w:webHidden/>
          </w:rPr>
          <w:t>35</w:t>
        </w:r>
        <w:r w:rsidR="00685F12">
          <w:rPr>
            <w:noProof/>
            <w:webHidden/>
          </w:rPr>
          <w:fldChar w:fldCharType="end"/>
        </w:r>
      </w:hyperlink>
    </w:p>
    <w:p w14:paraId="71C1BAEB" w14:textId="385D5793" w:rsidR="00685F12" w:rsidRDefault="00000000">
      <w:pPr>
        <w:pStyle w:val="TOC1"/>
        <w:tabs>
          <w:tab w:val="left" w:pos="480"/>
          <w:tab w:val="right" w:leader="dot" w:pos="9350"/>
        </w:tabs>
        <w:rPr>
          <w:rFonts w:eastAsiaTheme="minorEastAsia" w:cstheme="minorBidi"/>
          <w:b w:val="0"/>
          <w:bCs w:val="0"/>
          <w:caps w:val="0"/>
          <w:noProof/>
          <w:kern w:val="2"/>
          <w14:ligatures w14:val="standardContextual"/>
        </w:rPr>
      </w:pPr>
      <w:hyperlink w:anchor="_Toc176022193" w:history="1">
        <w:r w:rsidR="00685F12" w:rsidRPr="00191D7F">
          <w:rPr>
            <w:rStyle w:val="Hyperlink"/>
            <w:noProof/>
            <w:lang w:bidi="ar-SA"/>
          </w:rPr>
          <w:t>9</w:t>
        </w:r>
        <w:r w:rsidR="00685F12">
          <w:rPr>
            <w:rFonts w:eastAsiaTheme="minorEastAsia" w:cstheme="minorBidi"/>
            <w:b w:val="0"/>
            <w:bCs w:val="0"/>
            <w:caps w:val="0"/>
            <w:noProof/>
            <w:kern w:val="2"/>
            <w14:ligatures w14:val="standardContextual"/>
          </w:rPr>
          <w:tab/>
        </w:r>
        <w:r w:rsidR="00685F12" w:rsidRPr="00191D7F">
          <w:rPr>
            <w:rStyle w:val="Hyperlink"/>
            <w:noProof/>
            <w:lang w:bidi="ar-SA"/>
          </w:rPr>
          <w:t>References</w:t>
        </w:r>
        <w:r w:rsidR="00685F12">
          <w:rPr>
            <w:noProof/>
            <w:webHidden/>
          </w:rPr>
          <w:tab/>
        </w:r>
        <w:r w:rsidR="00685F12">
          <w:rPr>
            <w:noProof/>
            <w:webHidden/>
          </w:rPr>
          <w:fldChar w:fldCharType="begin"/>
        </w:r>
        <w:r w:rsidR="00685F12">
          <w:rPr>
            <w:noProof/>
            <w:webHidden/>
          </w:rPr>
          <w:instrText xml:space="preserve"> PAGEREF _Toc176022193 \h </w:instrText>
        </w:r>
        <w:r w:rsidR="00685F12">
          <w:rPr>
            <w:noProof/>
            <w:webHidden/>
          </w:rPr>
        </w:r>
        <w:r w:rsidR="00685F12">
          <w:rPr>
            <w:noProof/>
            <w:webHidden/>
          </w:rPr>
          <w:fldChar w:fldCharType="separate"/>
        </w:r>
        <w:r w:rsidR="00685F12">
          <w:rPr>
            <w:noProof/>
            <w:webHidden/>
          </w:rPr>
          <w:t>36</w:t>
        </w:r>
        <w:r w:rsidR="00685F12">
          <w:rPr>
            <w:noProof/>
            <w:webHidden/>
          </w:rPr>
          <w:fldChar w:fldCharType="end"/>
        </w:r>
      </w:hyperlink>
    </w:p>
    <w:p w14:paraId="302CB3FF" w14:textId="46C3D31D" w:rsidR="00685F12" w:rsidRDefault="00000000">
      <w:pPr>
        <w:pStyle w:val="TOC1"/>
        <w:tabs>
          <w:tab w:val="left" w:pos="720"/>
          <w:tab w:val="right" w:leader="dot" w:pos="9350"/>
        </w:tabs>
        <w:rPr>
          <w:rFonts w:eastAsiaTheme="minorEastAsia" w:cstheme="minorBidi"/>
          <w:b w:val="0"/>
          <w:bCs w:val="0"/>
          <w:caps w:val="0"/>
          <w:noProof/>
          <w:kern w:val="2"/>
          <w14:ligatures w14:val="standardContextual"/>
        </w:rPr>
      </w:pPr>
      <w:hyperlink w:anchor="_Toc176022194" w:history="1">
        <w:r w:rsidR="00685F12" w:rsidRPr="00191D7F">
          <w:rPr>
            <w:rStyle w:val="Hyperlink"/>
            <w:noProof/>
            <w:lang w:bidi="ar-SA"/>
          </w:rPr>
          <w:t>10</w:t>
        </w:r>
        <w:r w:rsidR="00685F12">
          <w:rPr>
            <w:rFonts w:eastAsiaTheme="minorEastAsia" w:cstheme="minorBidi"/>
            <w:b w:val="0"/>
            <w:bCs w:val="0"/>
            <w:caps w:val="0"/>
            <w:noProof/>
            <w:kern w:val="2"/>
            <w14:ligatures w14:val="standardContextual"/>
          </w:rPr>
          <w:t xml:space="preserve">    </w:t>
        </w:r>
        <w:r w:rsidR="00685F12" w:rsidRPr="00191D7F">
          <w:rPr>
            <w:rStyle w:val="Hyperlink"/>
            <w:noProof/>
            <w:lang w:bidi="ar-SA"/>
          </w:rPr>
          <w:t>Appendices</w:t>
        </w:r>
        <w:r w:rsidR="00685F12">
          <w:rPr>
            <w:noProof/>
            <w:webHidden/>
          </w:rPr>
          <w:tab/>
        </w:r>
        <w:r w:rsidR="00685F12">
          <w:rPr>
            <w:noProof/>
            <w:webHidden/>
          </w:rPr>
          <w:fldChar w:fldCharType="begin"/>
        </w:r>
        <w:r w:rsidR="00685F12">
          <w:rPr>
            <w:noProof/>
            <w:webHidden/>
          </w:rPr>
          <w:instrText xml:space="preserve"> PAGEREF _Toc176022194 \h </w:instrText>
        </w:r>
        <w:r w:rsidR="00685F12">
          <w:rPr>
            <w:noProof/>
            <w:webHidden/>
          </w:rPr>
        </w:r>
        <w:r w:rsidR="00685F12">
          <w:rPr>
            <w:noProof/>
            <w:webHidden/>
          </w:rPr>
          <w:fldChar w:fldCharType="separate"/>
        </w:r>
        <w:r w:rsidR="00685F12">
          <w:rPr>
            <w:noProof/>
            <w:webHidden/>
          </w:rPr>
          <w:t>38</w:t>
        </w:r>
        <w:r w:rsidR="00685F12">
          <w:rPr>
            <w:noProof/>
            <w:webHidden/>
          </w:rPr>
          <w:fldChar w:fldCharType="end"/>
        </w:r>
      </w:hyperlink>
    </w:p>
    <w:p w14:paraId="2F2771EA" w14:textId="0B23F7D2" w:rsidR="003E67A3" w:rsidRDefault="0055787E" w:rsidP="000B086A">
      <w:pPr>
        <w:pStyle w:val="TOCHeading"/>
      </w:pPr>
      <w:r>
        <w:fldChar w:fldCharType="end"/>
      </w:r>
      <w:r w:rsidR="0004420F" w:rsidRPr="002A433F">
        <w:br w:type="page"/>
      </w:r>
    </w:p>
    <w:p w14:paraId="411AB0AA" w14:textId="77777777" w:rsidR="0024595C" w:rsidRDefault="003E67A3">
      <w:pPr>
        <w:pStyle w:val="TOCHeading"/>
        <w:rPr>
          <w:ins w:id="45" w:author="Elli Eidelman" w:date="2024-09-27T16:27:00Z" w16du:dateUtc="2024-09-27T13:27:00Z"/>
        </w:rPr>
        <w:pPrChange w:id="46" w:author="Elli Eidelman" w:date="2024-09-27T16:28:00Z" w16du:dateUtc="2024-09-27T13:28:00Z">
          <w:pPr>
            <w:pStyle w:val="TableofFigures"/>
            <w:tabs>
              <w:tab w:val="right" w:leader="dot" w:pos="9350"/>
            </w:tabs>
          </w:pPr>
        </w:pPrChange>
      </w:pPr>
      <w:r>
        <w:lastRenderedPageBreak/>
        <w:t>Table of Figures</w:t>
      </w:r>
    </w:p>
    <w:p w14:paraId="73E782EA" w14:textId="0966A027" w:rsidR="0024595C" w:rsidRDefault="0055787E">
      <w:pPr>
        <w:pStyle w:val="TableofFigures"/>
        <w:tabs>
          <w:tab w:val="right" w:leader="dot" w:pos="9350"/>
        </w:tabs>
        <w:rPr>
          <w:ins w:id="47"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r>
        <w:fldChar w:fldCharType="begin"/>
      </w:r>
      <w:r>
        <w:instrText xml:space="preserve"> TOC \h \z \c "Figure" </w:instrText>
      </w:r>
      <w:r>
        <w:fldChar w:fldCharType="separate"/>
      </w:r>
      <w:ins w:id="48" w:author="Elli Eidelman" w:date="2024-09-27T16:27:00Z" w16du:dateUtc="2024-09-27T13:27:00Z">
        <w:r w:rsidR="0024595C" w:rsidRPr="0002696C">
          <w:rPr>
            <w:rStyle w:val="Hyperlink"/>
            <w:noProof/>
          </w:rPr>
          <w:fldChar w:fldCharType="begin"/>
        </w:r>
        <w:r w:rsidR="0024595C" w:rsidRPr="0002696C">
          <w:rPr>
            <w:rStyle w:val="Hyperlink"/>
            <w:noProof/>
          </w:rPr>
          <w:instrText xml:space="preserve"> </w:instrText>
        </w:r>
        <w:r w:rsidR="0024595C">
          <w:rPr>
            <w:noProof/>
          </w:rPr>
          <w:instrText>HYPERLINK \l "_Toc178346903"</w:instrText>
        </w:r>
        <w:r w:rsidR="0024595C" w:rsidRPr="0002696C">
          <w:rPr>
            <w:rStyle w:val="Hyperlink"/>
            <w:noProof/>
          </w:rPr>
          <w:instrText xml:space="preserve"> </w:instrText>
        </w:r>
        <w:r w:rsidR="0024595C" w:rsidRPr="0002696C">
          <w:rPr>
            <w:rStyle w:val="Hyperlink"/>
            <w:noProof/>
          </w:rPr>
        </w:r>
        <w:r w:rsidR="0024595C" w:rsidRPr="0002696C">
          <w:rPr>
            <w:rStyle w:val="Hyperlink"/>
            <w:noProof/>
          </w:rPr>
          <w:fldChar w:fldCharType="separate"/>
        </w:r>
        <w:r w:rsidR="0024595C" w:rsidRPr="0002696C">
          <w:rPr>
            <w:rStyle w:val="Hyperlink"/>
            <w:noProof/>
          </w:rPr>
          <w:t>Figure 1 : Gaze Directions with Saccades.</w:t>
        </w:r>
        <w:r w:rsidR="0024595C">
          <w:rPr>
            <w:noProof/>
            <w:webHidden/>
          </w:rPr>
          <w:tab/>
        </w:r>
        <w:r w:rsidR="0024595C">
          <w:rPr>
            <w:noProof/>
            <w:webHidden/>
          </w:rPr>
          <w:fldChar w:fldCharType="begin"/>
        </w:r>
        <w:r w:rsidR="0024595C">
          <w:rPr>
            <w:noProof/>
            <w:webHidden/>
          </w:rPr>
          <w:instrText xml:space="preserve"> PAGEREF _Toc178346903 \h </w:instrText>
        </w:r>
      </w:ins>
      <w:r w:rsidR="0024595C">
        <w:rPr>
          <w:noProof/>
          <w:webHidden/>
        </w:rPr>
      </w:r>
      <w:r w:rsidR="0024595C">
        <w:rPr>
          <w:noProof/>
          <w:webHidden/>
        </w:rPr>
        <w:fldChar w:fldCharType="separate"/>
      </w:r>
      <w:ins w:id="49" w:author="Elli Eidelman" w:date="2024-09-27T16:27:00Z" w16du:dateUtc="2024-09-27T13:27:00Z">
        <w:r w:rsidR="0024595C">
          <w:rPr>
            <w:noProof/>
            <w:webHidden/>
          </w:rPr>
          <w:t>12</w:t>
        </w:r>
        <w:r w:rsidR="0024595C">
          <w:rPr>
            <w:noProof/>
            <w:webHidden/>
          </w:rPr>
          <w:fldChar w:fldCharType="end"/>
        </w:r>
        <w:r w:rsidR="0024595C" w:rsidRPr="0002696C">
          <w:rPr>
            <w:rStyle w:val="Hyperlink"/>
            <w:noProof/>
          </w:rPr>
          <w:fldChar w:fldCharType="end"/>
        </w:r>
      </w:ins>
    </w:p>
    <w:p w14:paraId="13963FD3" w14:textId="04A27483" w:rsidR="0024595C" w:rsidRDefault="0024595C">
      <w:pPr>
        <w:pStyle w:val="TableofFigures"/>
        <w:tabs>
          <w:tab w:val="right" w:leader="dot" w:pos="9350"/>
        </w:tabs>
        <w:rPr>
          <w:ins w:id="50"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51"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"_Toc178346904"</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2 : Startup screen, the dice icon will generate a random id.</w:t>
        </w:r>
        <w:r>
          <w:rPr>
            <w:noProof/>
            <w:webHidden/>
          </w:rPr>
          <w:tab/>
        </w:r>
        <w:r>
          <w:rPr>
            <w:noProof/>
            <w:webHidden/>
          </w:rPr>
          <w:fldChar w:fldCharType="begin"/>
        </w:r>
        <w:r>
          <w:rPr>
            <w:noProof/>
            <w:webHidden/>
          </w:rPr>
          <w:instrText xml:space="preserve"> PAGEREF _Toc178346904 \h </w:instrText>
        </w:r>
      </w:ins>
      <w:r>
        <w:rPr>
          <w:noProof/>
          <w:webHidden/>
        </w:rPr>
      </w:r>
      <w:r>
        <w:rPr>
          <w:noProof/>
          <w:webHidden/>
        </w:rPr>
        <w:fldChar w:fldCharType="separate"/>
      </w:r>
      <w:ins w:id="52" w:author="Elli Eidelman" w:date="2024-09-27T16:27:00Z" w16du:dateUtc="2024-09-27T13:27:00Z">
        <w:r>
          <w:rPr>
            <w:noProof/>
            <w:webHidden/>
          </w:rPr>
          <w:t>13</w:t>
        </w:r>
        <w:r>
          <w:rPr>
            <w:noProof/>
            <w:webHidden/>
          </w:rPr>
          <w:fldChar w:fldCharType="end"/>
        </w:r>
        <w:r w:rsidRPr="0002696C">
          <w:rPr>
            <w:rStyle w:val="Hyperlink"/>
            <w:noProof/>
          </w:rPr>
          <w:fldChar w:fldCharType="end"/>
        </w:r>
      </w:ins>
    </w:p>
    <w:p w14:paraId="061B3C06" w14:textId="73B74A02" w:rsidR="0024595C" w:rsidRDefault="0024595C">
      <w:pPr>
        <w:pStyle w:val="TableofFigures"/>
        <w:tabs>
          <w:tab w:val="right" w:leader="dot" w:pos="9350"/>
        </w:tabs>
        <w:rPr>
          <w:ins w:id="53"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54"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"_Toc178346905"</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3 : A toolbox as the target object presented on the near-left side.</w:t>
        </w:r>
        <w:r>
          <w:rPr>
            <w:noProof/>
            <w:webHidden/>
          </w:rPr>
          <w:tab/>
        </w:r>
        <w:r>
          <w:rPr>
            <w:noProof/>
            <w:webHidden/>
          </w:rPr>
          <w:fldChar w:fldCharType="begin"/>
        </w:r>
        <w:r>
          <w:rPr>
            <w:noProof/>
            <w:webHidden/>
          </w:rPr>
          <w:instrText xml:space="preserve"> PAGEREF _Toc178346905 \h </w:instrText>
        </w:r>
      </w:ins>
      <w:r>
        <w:rPr>
          <w:noProof/>
          <w:webHidden/>
        </w:rPr>
      </w:r>
      <w:r>
        <w:rPr>
          <w:noProof/>
          <w:webHidden/>
        </w:rPr>
        <w:fldChar w:fldCharType="separate"/>
      </w:r>
      <w:ins w:id="55" w:author="Elli Eidelman" w:date="2024-09-27T16:27:00Z" w16du:dateUtc="2024-09-27T13:27:00Z">
        <w:r>
          <w:rPr>
            <w:noProof/>
            <w:webHidden/>
          </w:rPr>
          <w:t>15</w:t>
        </w:r>
        <w:r>
          <w:rPr>
            <w:noProof/>
            <w:webHidden/>
          </w:rPr>
          <w:fldChar w:fldCharType="end"/>
        </w:r>
        <w:r w:rsidRPr="0002696C">
          <w:rPr>
            <w:rStyle w:val="Hyperlink"/>
            <w:noProof/>
          </w:rPr>
          <w:fldChar w:fldCharType="end"/>
        </w:r>
      </w:ins>
    </w:p>
    <w:p w14:paraId="5DDA78C3" w14:textId="6124178C" w:rsidR="0024595C" w:rsidRDefault="0024595C">
      <w:pPr>
        <w:pStyle w:val="TableofFigures"/>
        <w:tabs>
          <w:tab w:val="right" w:leader="dot" w:pos="9350"/>
        </w:tabs>
        <w:rPr>
          <w:ins w:id="56"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57"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"_Toc178346906"</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4 : A toolbox as the target object presented on the far-right side, next to the closet.</w:t>
        </w:r>
        <w:r>
          <w:rPr>
            <w:noProof/>
            <w:webHidden/>
          </w:rPr>
          <w:tab/>
        </w:r>
        <w:r>
          <w:rPr>
            <w:noProof/>
            <w:webHidden/>
          </w:rPr>
          <w:fldChar w:fldCharType="begin"/>
        </w:r>
        <w:r>
          <w:rPr>
            <w:noProof/>
            <w:webHidden/>
          </w:rPr>
          <w:instrText xml:space="preserve"> PAGEREF _Toc178346906 \h </w:instrText>
        </w:r>
      </w:ins>
      <w:r>
        <w:rPr>
          <w:noProof/>
          <w:webHidden/>
        </w:rPr>
      </w:r>
      <w:r>
        <w:rPr>
          <w:noProof/>
          <w:webHidden/>
        </w:rPr>
        <w:fldChar w:fldCharType="separate"/>
      </w:r>
      <w:ins w:id="58" w:author="Elli Eidelman" w:date="2024-09-27T16:27:00Z" w16du:dateUtc="2024-09-27T13:27:00Z">
        <w:r>
          <w:rPr>
            <w:noProof/>
            <w:webHidden/>
          </w:rPr>
          <w:t>15</w:t>
        </w:r>
        <w:r>
          <w:rPr>
            <w:noProof/>
            <w:webHidden/>
          </w:rPr>
          <w:fldChar w:fldCharType="end"/>
        </w:r>
        <w:r w:rsidRPr="0002696C">
          <w:rPr>
            <w:rStyle w:val="Hyperlink"/>
            <w:noProof/>
          </w:rPr>
          <w:fldChar w:fldCharType="end"/>
        </w:r>
      </w:ins>
    </w:p>
    <w:p w14:paraId="2157AEBA" w14:textId="68349E13" w:rsidR="0024595C" w:rsidRDefault="0024595C">
      <w:pPr>
        <w:pStyle w:val="TableofFigures"/>
        <w:tabs>
          <w:tab w:val="right" w:leader="dot" w:pos="9350"/>
        </w:tabs>
        <w:rPr>
          <w:ins w:id="59"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60"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"_Toc178346907"</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5 : target presented on the far-right with clutter objects presented both near and far.</w:t>
        </w:r>
        <w:r>
          <w:rPr>
            <w:noProof/>
            <w:webHidden/>
          </w:rPr>
          <w:tab/>
        </w:r>
        <w:r>
          <w:rPr>
            <w:noProof/>
            <w:webHidden/>
          </w:rPr>
          <w:fldChar w:fldCharType="begin"/>
        </w:r>
        <w:r>
          <w:rPr>
            <w:noProof/>
            <w:webHidden/>
          </w:rPr>
          <w:instrText xml:space="preserve"> PAGEREF _Toc178346907 \h </w:instrText>
        </w:r>
      </w:ins>
      <w:r>
        <w:rPr>
          <w:noProof/>
          <w:webHidden/>
        </w:rPr>
      </w:r>
      <w:r>
        <w:rPr>
          <w:noProof/>
          <w:webHidden/>
        </w:rPr>
        <w:fldChar w:fldCharType="separate"/>
      </w:r>
      <w:ins w:id="61" w:author="Elli Eidelman" w:date="2024-09-27T16:27:00Z" w16du:dateUtc="2024-09-27T13:27:00Z">
        <w:r>
          <w:rPr>
            <w:noProof/>
            <w:webHidden/>
          </w:rPr>
          <w:t>16</w:t>
        </w:r>
        <w:r>
          <w:rPr>
            <w:noProof/>
            <w:webHidden/>
          </w:rPr>
          <w:fldChar w:fldCharType="end"/>
        </w:r>
        <w:r w:rsidRPr="0002696C">
          <w:rPr>
            <w:rStyle w:val="Hyperlink"/>
            <w:noProof/>
          </w:rPr>
          <w:fldChar w:fldCharType="end"/>
        </w:r>
      </w:ins>
    </w:p>
    <w:p w14:paraId="3BD6DFE6" w14:textId="1B7D744F" w:rsidR="0024595C" w:rsidRDefault="0024595C">
      <w:pPr>
        <w:pStyle w:val="TableofFigures"/>
        <w:tabs>
          <w:tab w:val="right" w:leader="dot" w:pos="9350"/>
        </w:tabs>
        <w:rPr>
          <w:ins w:id="62"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63"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"_Toc178346908"</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 xml:space="preserve">Figure 6 : Data from one session stored in CSV, the most left collum is the path for the trials eye-tracking data. </w:t>
        </w:r>
        <w:r>
          <w:rPr>
            <w:noProof/>
            <w:webHidden/>
          </w:rPr>
          <w:tab/>
        </w:r>
        <w:r>
          <w:rPr>
            <w:noProof/>
            <w:webHidden/>
          </w:rPr>
          <w:fldChar w:fldCharType="begin"/>
        </w:r>
        <w:r>
          <w:rPr>
            <w:noProof/>
            <w:webHidden/>
          </w:rPr>
          <w:instrText xml:space="preserve"> PAGEREF _Toc178346908 \h </w:instrText>
        </w:r>
      </w:ins>
      <w:r>
        <w:rPr>
          <w:noProof/>
          <w:webHidden/>
        </w:rPr>
      </w:r>
      <w:r>
        <w:rPr>
          <w:noProof/>
          <w:webHidden/>
        </w:rPr>
        <w:fldChar w:fldCharType="separate"/>
      </w:r>
      <w:ins w:id="64" w:author="Elli Eidelman" w:date="2024-09-27T16:27:00Z" w16du:dateUtc="2024-09-27T13:27:00Z">
        <w:r>
          <w:rPr>
            <w:noProof/>
            <w:webHidden/>
          </w:rPr>
          <w:t>17</w:t>
        </w:r>
        <w:r>
          <w:rPr>
            <w:noProof/>
            <w:webHidden/>
          </w:rPr>
          <w:fldChar w:fldCharType="end"/>
        </w:r>
        <w:r w:rsidRPr="0002696C">
          <w:rPr>
            <w:rStyle w:val="Hyperlink"/>
            <w:noProof/>
          </w:rPr>
          <w:fldChar w:fldCharType="end"/>
        </w:r>
      </w:ins>
    </w:p>
    <w:p w14:paraId="3D585B96" w14:textId="5E904F55" w:rsidR="0024595C" w:rsidRDefault="0024595C">
      <w:pPr>
        <w:pStyle w:val="TableofFigures"/>
        <w:tabs>
          <w:tab w:val="right" w:leader="dot" w:pos="9350"/>
        </w:tabs>
        <w:rPr>
          <w:ins w:id="65"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66"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"_Toc178346909"</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7 : Participants summary</w:t>
        </w:r>
        <w:r>
          <w:rPr>
            <w:noProof/>
            <w:webHidden/>
          </w:rPr>
          <w:tab/>
        </w:r>
        <w:r>
          <w:rPr>
            <w:noProof/>
            <w:webHidden/>
          </w:rPr>
          <w:fldChar w:fldCharType="begin"/>
        </w:r>
        <w:r>
          <w:rPr>
            <w:noProof/>
            <w:webHidden/>
          </w:rPr>
          <w:instrText xml:space="preserve"> PAGEREF _Toc178346909 \h </w:instrText>
        </w:r>
      </w:ins>
      <w:r>
        <w:rPr>
          <w:noProof/>
          <w:webHidden/>
        </w:rPr>
      </w:r>
      <w:r>
        <w:rPr>
          <w:noProof/>
          <w:webHidden/>
        </w:rPr>
        <w:fldChar w:fldCharType="separate"/>
      </w:r>
      <w:ins w:id="67" w:author="Elli Eidelman" w:date="2024-09-27T16:27:00Z" w16du:dateUtc="2024-09-27T13:27:00Z">
        <w:r>
          <w:rPr>
            <w:noProof/>
            <w:webHidden/>
          </w:rPr>
          <w:t>18</w:t>
        </w:r>
        <w:r>
          <w:rPr>
            <w:noProof/>
            <w:webHidden/>
          </w:rPr>
          <w:fldChar w:fldCharType="end"/>
        </w:r>
        <w:r w:rsidRPr="0002696C">
          <w:rPr>
            <w:rStyle w:val="Hyperlink"/>
            <w:noProof/>
          </w:rPr>
          <w:fldChar w:fldCharType="end"/>
        </w:r>
      </w:ins>
    </w:p>
    <w:p w14:paraId="01BE6BF4" w14:textId="0E6611EF" w:rsidR="0024595C" w:rsidRDefault="0024595C">
      <w:pPr>
        <w:pStyle w:val="TableofFigures"/>
        <w:tabs>
          <w:tab w:val="right" w:leader="dot" w:pos="9350"/>
        </w:tabs>
        <w:rPr>
          <w:ins w:id="68"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69"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"_Toc178346910"</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8 : Data cleaning and change.</w:t>
        </w:r>
        <w:r>
          <w:rPr>
            <w:noProof/>
            <w:webHidden/>
          </w:rPr>
          <w:tab/>
        </w:r>
        <w:r>
          <w:rPr>
            <w:noProof/>
            <w:webHidden/>
          </w:rPr>
          <w:fldChar w:fldCharType="begin"/>
        </w:r>
        <w:r>
          <w:rPr>
            <w:noProof/>
            <w:webHidden/>
          </w:rPr>
          <w:instrText xml:space="preserve"> PAGEREF _Toc178346910 \h </w:instrText>
        </w:r>
      </w:ins>
      <w:r>
        <w:rPr>
          <w:noProof/>
          <w:webHidden/>
        </w:rPr>
      </w:r>
      <w:r>
        <w:rPr>
          <w:noProof/>
          <w:webHidden/>
        </w:rPr>
        <w:fldChar w:fldCharType="separate"/>
      </w:r>
      <w:ins w:id="70" w:author="Elli Eidelman" w:date="2024-09-27T16:27:00Z" w16du:dateUtc="2024-09-27T13:27:00Z">
        <w:r>
          <w:rPr>
            <w:noProof/>
            <w:webHidden/>
          </w:rPr>
          <w:t>18</w:t>
        </w:r>
        <w:r>
          <w:rPr>
            <w:noProof/>
            <w:webHidden/>
          </w:rPr>
          <w:fldChar w:fldCharType="end"/>
        </w:r>
        <w:r w:rsidRPr="0002696C">
          <w:rPr>
            <w:rStyle w:val="Hyperlink"/>
            <w:noProof/>
          </w:rPr>
          <w:fldChar w:fldCharType="end"/>
        </w:r>
      </w:ins>
    </w:p>
    <w:p w14:paraId="014016AF" w14:textId="4583BC1A" w:rsidR="0024595C" w:rsidRDefault="0024595C">
      <w:pPr>
        <w:pStyle w:val="TableofFigures"/>
        <w:tabs>
          <w:tab w:val="right" w:leader="dot" w:pos="9350"/>
        </w:tabs>
        <w:rPr>
          <w:ins w:id="71"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72"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"_Toc178346911"</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9 : Descriptive statistics</w:t>
        </w:r>
        <w:r>
          <w:rPr>
            <w:noProof/>
            <w:webHidden/>
          </w:rPr>
          <w:tab/>
        </w:r>
        <w:r>
          <w:rPr>
            <w:noProof/>
            <w:webHidden/>
          </w:rPr>
          <w:fldChar w:fldCharType="begin"/>
        </w:r>
        <w:r>
          <w:rPr>
            <w:noProof/>
            <w:webHidden/>
          </w:rPr>
          <w:instrText xml:space="preserve"> PAGEREF _Toc178346911 \h </w:instrText>
        </w:r>
      </w:ins>
      <w:r>
        <w:rPr>
          <w:noProof/>
          <w:webHidden/>
        </w:rPr>
      </w:r>
      <w:r>
        <w:rPr>
          <w:noProof/>
          <w:webHidden/>
        </w:rPr>
        <w:fldChar w:fldCharType="separate"/>
      </w:r>
      <w:ins w:id="73" w:author="Elli Eidelman" w:date="2024-09-27T16:27:00Z" w16du:dateUtc="2024-09-27T13:27:00Z">
        <w:r>
          <w:rPr>
            <w:noProof/>
            <w:webHidden/>
          </w:rPr>
          <w:t>19</w:t>
        </w:r>
        <w:r>
          <w:rPr>
            <w:noProof/>
            <w:webHidden/>
          </w:rPr>
          <w:fldChar w:fldCharType="end"/>
        </w:r>
        <w:r w:rsidRPr="0002696C">
          <w:rPr>
            <w:rStyle w:val="Hyperlink"/>
            <w:noProof/>
          </w:rPr>
          <w:fldChar w:fldCharType="end"/>
        </w:r>
      </w:ins>
    </w:p>
    <w:p w14:paraId="12B2DD0B" w14:textId="586D8BEA" w:rsidR="0024595C" w:rsidRDefault="0024595C">
      <w:pPr>
        <w:pStyle w:val="TableofFigures"/>
        <w:tabs>
          <w:tab w:val="right" w:leader="dot" w:pos="9350"/>
        </w:tabs>
        <w:rPr>
          <w:ins w:id="74"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75"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"_Toc178346912"</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10 : Trial duration by clutter and side</w:t>
        </w:r>
        <w:r>
          <w:rPr>
            <w:noProof/>
            <w:webHidden/>
          </w:rPr>
          <w:tab/>
        </w:r>
        <w:r>
          <w:rPr>
            <w:noProof/>
            <w:webHidden/>
          </w:rPr>
          <w:fldChar w:fldCharType="begin"/>
        </w:r>
        <w:r>
          <w:rPr>
            <w:noProof/>
            <w:webHidden/>
          </w:rPr>
          <w:instrText xml:space="preserve"> PAGEREF _Toc178346912 \h </w:instrText>
        </w:r>
      </w:ins>
      <w:r>
        <w:rPr>
          <w:noProof/>
          <w:webHidden/>
        </w:rPr>
      </w:r>
      <w:r>
        <w:rPr>
          <w:noProof/>
          <w:webHidden/>
        </w:rPr>
        <w:fldChar w:fldCharType="separate"/>
      </w:r>
      <w:ins w:id="76" w:author="Elli Eidelman" w:date="2024-09-27T16:27:00Z" w16du:dateUtc="2024-09-27T13:27:00Z">
        <w:r>
          <w:rPr>
            <w:noProof/>
            <w:webHidden/>
          </w:rPr>
          <w:t>20</w:t>
        </w:r>
        <w:r>
          <w:rPr>
            <w:noProof/>
            <w:webHidden/>
          </w:rPr>
          <w:fldChar w:fldCharType="end"/>
        </w:r>
        <w:r w:rsidRPr="0002696C">
          <w:rPr>
            <w:rStyle w:val="Hyperlink"/>
            <w:noProof/>
          </w:rPr>
          <w:fldChar w:fldCharType="end"/>
        </w:r>
      </w:ins>
    </w:p>
    <w:p w14:paraId="72D6B293" w14:textId="64E34D09" w:rsidR="0024595C" w:rsidRDefault="0024595C">
      <w:pPr>
        <w:pStyle w:val="TableofFigures"/>
        <w:tabs>
          <w:tab w:val="right" w:leader="dot" w:pos="9350"/>
        </w:tabs>
        <w:rPr>
          <w:ins w:id="77"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78"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"_Toc178346913"</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11 : Total saccade by clutter and side</w:t>
        </w:r>
        <w:r>
          <w:rPr>
            <w:noProof/>
            <w:webHidden/>
          </w:rPr>
          <w:tab/>
        </w:r>
        <w:r>
          <w:rPr>
            <w:noProof/>
            <w:webHidden/>
          </w:rPr>
          <w:fldChar w:fldCharType="begin"/>
        </w:r>
        <w:r>
          <w:rPr>
            <w:noProof/>
            <w:webHidden/>
          </w:rPr>
          <w:instrText xml:space="preserve"> PAGEREF _Toc178346913 \h </w:instrText>
        </w:r>
      </w:ins>
      <w:r>
        <w:rPr>
          <w:noProof/>
          <w:webHidden/>
        </w:rPr>
      </w:r>
      <w:r>
        <w:rPr>
          <w:noProof/>
          <w:webHidden/>
        </w:rPr>
        <w:fldChar w:fldCharType="separate"/>
      </w:r>
      <w:ins w:id="79" w:author="Elli Eidelman" w:date="2024-09-27T16:27:00Z" w16du:dateUtc="2024-09-27T13:27:00Z">
        <w:r>
          <w:rPr>
            <w:noProof/>
            <w:webHidden/>
          </w:rPr>
          <w:t>21</w:t>
        </w:r>
        <w:r>
          <w:rPr>
            <w:noProof/>
            <w:webHidden/>
          </w:rPr>
          <w:fldChar w:fldCharType="end"/>
        </w:r>
        <w:r w:rsidRPr="0002696C">
          <w:rPr>
            <w:rStyle w:val="Hyperlink"/>
            <w:noProof/>
          </w:rPr>
          <w:fldChar w:fldCharType="end"/>
        </w:r>
      </w:ins>
    </w:p>
    <w:p w14:paraId="318D9856" w14:textId="09264BB1" w:rsidR="0024595C" w:rsidRDefault="0024595C">
      <w:pPr>
        <w:pStyle w:val="TableofFigures"/>
        <w:tabs>
          <w:tab w:val="right" w:leader="dot" w:pos="9350"/>
        </w:tabs>
        <w:rPr>
          <w:ins w:id="80"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81"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"_Toc178346914"</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12 : Pair plot</w:t>
        </w:r>
        <w:r>
          <w:rPr>
            <w:noProof/>
            <w:webHidden/>
          </w:rPr>
          <w:tab/>
        </w:r>
        <w:r>
          <w:rPr>
            <w:noProof/>
            <w:webHidden/>
          </w:rPr>
          <w:fldChar w:fldCharType="begin"/>
        </w:r>
        <w:r>
          <w:rPr>
            <w:noProof/>
            <w:webHidden/>
          </w:rPr>
          <w:instrText xml:space="preserve"> PAGEREF _Toc178346914 \h </w:instrText>
        </w:r>
      </w:ins>
      <w:r>
        <w:rPr>
          <w:noProof/>
          <w:webHidden/>
        </w:rPr>
      </w:r>
      <w:r>
        <w:rPr>
          <w:noProof/>
          <w:webHidden/>
        </w:rPr>
        <w:fldChar w:fldCharType="separate"/>
      </w:r>
      <w:ins w:id="82" w:author="Elli Eidelman" w:date="2024-09-27T16:27:00Z" w16du:dateUtc="2024-09-27T13:27:00Z">
        <w:r>
          <w:rPr>
            <w:noProof/>
            <w:webHidden/>
          </w:rPr>
          <w:t>22</w:t>
        </w:r>
        <w:r>
          <w:rPr>
            <w:noProof/>
            <w:webHidden/>
          </w:rPr>
          <w:fldChar w:fldCharType="end"/>
        </w:r>
        <w:r w:rsidRPr="0002696C">
          <w:rPr>
            <w:rStyle w:val="Hyperlink"/>
            <w:noProof/>
          </w:rPr>
          <w:fldChar w:fldCharType="end"/>
        </w:r>
      </w:ins>
    </w:p>
    <w:p w14:paraId="2019ECB1" w14:textId="77A9F290" w:rsidR="0024595C" w:rsidRDefault="0024595C">
      <w:pPr>
        <w:pStyle w:val="TableofFigures"/>
        <w:tabs>
          <w:tab w:val="right" w:leader="dot" w:pos="9350"/>
        </w:tabs>
        <w:rPr>
          <w:ins w:id="83"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84"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"_Toc178346915"</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13 : Correlation matrix between different measures.</w:t>
        </w:r>
        <w:r>
          <w:rPr>
            <w:noProof/>
            <w:webHidden/>
          </w:rPr>
          <w:tab/>
        </w:r>
        <w:r>
          <w:rPr>
            <w:noProof/>
            <w:webHidden/>
          </w:rPr>
          <w:fldChar w:fldCharType="begin"/>
        </w:r>
        <w:r>
          <w:rPr>
            <w:noProof/>
            <w:webHidden/>
          </w:rPr>
          <w:instrText xml:space="preserve"> PAGEREF _Toc178346915 \h </w:instrText>
        </w:r>
      </w:ins>
      <w:r>
        <w:rPr>
          <w:noProof/>
          <w:webHidden/>
        </w:rPr>
      </w:r>
      <w:r>
        <w:rPr>
          <w:noProof/>
          <w:webHidden/>
        </w:rPr>
        <w:fldChar w:fldCharType="separate"/>
      </w:r>
      <w:ins w:id="85" w:author="Elli Eidelman" w:date="2024-09-27T16:27:00Z" w16du:dateUtc="2024-09-27T13:27:00Z">
        <w:r>
          <w:rPr>
            <w:noProof/>
            <w:webHidden/>
          </w:rPr>
          <w:t>23</w:t>
        </w:r>
        <w:r>
          <w:rPr>
            <w:noProof/>
            <w:webHidden/>
          </w:rPr>
          <w:fldChar w:fldCharType="end"/>
        </w:r>
        <w:r w:rsidRPr="0002696C">
          <w:rPr>
            <w:rStyle w:val="Hyperlink"/>
            <w:noProof/>
          </w:rPr>
          <w:fldChar w:fldCharType="end"/>
        </w:r>
      </w:ins>
    </w:p>
    <w:p w14:paraId="1D9A06CA" w14:textId="3159E99A" w:rsidR="0024595C" w:rsidRDefault="0024595C">
      <w:pPr>
        <w:pStyle w:val="TableofFigures"/>
        <w:tabs>
          <w:tab w:val="right" w:leader="dot" w:pos="9350"/>
        </w:tabs>
        <w:rPr>
          <w:ins w:id="86"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87"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"_Toc178346916"</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14 : Code snip, T-test for both cases.</w:t>
        </w:r>
        <w:r>
          <w:rPr>
            <w:noProof/>
            <w:webHidden/>
          </w:rPr>
          <w:tab/>
        </w:r>
        <w:r>
          <w:rPr>
            <w:noProof/>
            <w:webHidden/>
          </w:rPr>
          <w:fldChar w:fldCharType="begin"/>
        </w:r>
        <w:r>
          <w:rPr>
            <w:noProof/>
            <w:webHidden/>
          </w:rPr>
          <w:instrText xml:space="preserve"> PAGEREF _Toc178346916 \h </w:instrText>
        </w:r>
      </w:ins>
      <w:r>
        <w:rPr>
          <w:noProof/>
          <w:webHidden/>
        </w:rPr>
      </w:r>
      <w:r>
        <w:rPr>
          <w:noProof/>
          <w:webHidden/>
        </w:rPr>
        <w:fldChar w:fldCharType="separate"/>
      </w:r>
      <w:ins w:id="88" w:author="Elli Eidelman" w:date="2024-09-27T16:27:00Z" w16du:dateUtc="2024-09-27T13:27:00Z">
        <w:r>
          <w:rPr>
            <w:noProof/>
            <w:webHidden/>
          </w:rPr>
          <w:t>24</w:t>
        </w:r>
        <w:r>
          <w:rPr>
            <w:noProof/>
            <w:webHidden/>
          </w:rPr>
          <w:fldChar w:fldCharType="end"/>
        </w:r>
        <w:r w:rsidRPr="0002696C">
          <w:rPr>
            <w:rStyle w:val="Hyperlink"/>
            <w:noProof/>
          </w:rPr>
          <w:fldChar w:fldCharType="end"/>
        </w:r>
      </w:ins>
    </w:p>
    <w:p w14:paraId="3903279C" w14:textId="31A49CC1" w:rsidR="0024595C" w:rsidRDefault="0024595C">
      <w:pPr>
        <w:pStyle w:val="TableofFigures"/>
        <w:tabs>
          <w:tab w:val="right" w:leader="dot" w:pos="9350"/>
        </w:tabs>
        <w:rPr>
          <w:ins w:id="89"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90"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"_Toc178346917"</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15 : T-test results.</w:t>
        </w:r>
        <w:r>
          <w:rPr>
            <w:noProof/>
            <w:webHidden/>
          </w:rPr>
          <w:tab/>
        </w:r>
        <w:r>
          <w:rPr>
            <w:noProof/>
            <w:webHidden/>
          </w:rPr>
          <w:fldChar w:fldCharType="begin"/>
        </w:r>
        <w:r>
          <w:rPr>
            <w:noProof/>
            <w:webHidden/>
          </w:rPr>
          <w:instrText xml:space="preserve"> PAGEREF _Toc178346917 \h </w:instrText>
        </w:r>
      </w:ins>
      <w:r>
        <w:rPr>
          <w:noProof/>
          <w:webHidden/>
        </w:rPr>
      </w:r>
      <w:r>
        <w:rPr>
          <w:noProof/>
          <w:webHidden/>
        </w:rPr>
        <w:fldChar w:fldCharType="separate"/>
      </w:r>
      <w:ins w:id="91" w:author="Elli Eidelman" w:date="2024-09-27T16:27:00Z" w16du:dateUtc="2024-09-27T13:27:00Z">
        <w:r>
          <w:rPr>
            <w:noProof/>
            <w:webHidden/>
          </w:rPr>
          <w:t>24</w:t>
        </w:r>
        <w:r>
          <w:rPr>
            <w:noProof/>
            <w:webHidden/>
          </w:rPr>
          <w:fldChar w:fldCharType="end"/>
        </w:r>
        <w:r w:rsidRPr="0002696C">
          <w:rPr>
            <w:rStyle w:val="Hyperlink"/>
            <w:noProof/>
          </w:rPr>
          <w:fldChar w:fldCharType="end"/>
        </w:r>
      </w:ins>
    </w:p>
    <w:p w14:paraId="4913564D" w14:textId="08C523B6" w:rsidR="0024595C" w:rsidRDefault="0024595C">
      <w:pPr>
        <w:pStyle w:val="TableofFigures"/>
        <w:tabs>
          <w:tab w:val="right" w:leader="dot" w:pos="9350"/>
        </w:tabs>
        <w:rPr>
          <w:ins w:id="92"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93"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"_Toc178346918"</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16 : Code snip, ANOVA.</w:t>
        </w:r>
        <w:r>
          <w:rPr>
            <w:noProof/>
            <w:webHidden/>
          </w:rPr>
          <w:tab/>
        </w:r>
        <w:r>
          <w:rPr>
            <w:noProof/>
            <w:webHidden/>
          </w:rPr>
          <w:fldChar w:fldCharType="begin"/>
        </w:r>
        <w:r>
          <w:rPr>
            <w:noProof/>
            <w:webHidden/>
          </w:rPr>
          <w:instrText xml:space="preserve"> PAGEREF _Toc178346918 \h </w:instrText>
        </w:r>
      </w:ins>
      <w:r>
        <w:rPr>
          <w:noProof/>
          <w:webHidden/>
        </w:rPr>
      </w:r>
      <w:r>
        <w:rPr>
          <w:noProof/>
          <w:webHidden/>
        </w:rPr>
        <w:fldChar w:fldCharType="separate"/>
      </w:r>
      <w:ins w:id="94" w:author="Elli Eidelman" w:date="2024-09-27T16:27:00Z" w16du:dateUtc="2024-09-27T13:27:00Z">
        <w:r>
          <w:rPr>
            <w:noProof/>
            <w:webHidden/>
          </w:rPr>
          <w:t>25</w:t>
        </w:r>
        <w:r>
          <w:rPr>
            <w:noProof/>
            <w:webHidden/>
          </w:rPr>
          <w:fldChar w:fldCharType="end"/>
        </w:r>
        <w:r w:rsidRPr="0002696C">
          <w:rPr>
            <w:rStyle w:val="Hyperlink"/>
            <w:noProof/>
          </w:rPr>
          <w:fldChar w:fldCharType="end"/>
        </w:r>
      </w:ins>
    </w:p>
    <w:p w14:paraId="05E29E85" w14:textId="663B8A7E" w:rsidR="0024595C" w:rsidRDefault="0024595C">
      <w:pPr>
        <w:pStyle w:val="TableofFigures"/>
        <w:tabs>
          <w:tab w:val="right" w:leader="dot" w:pos="9350"/>
        </w:tabs>
        <w:rPr>
          <w:ins w:id="95"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96"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"_Toc178346919"</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17 : ANOVA test results.</w:t>
        </w:r>
        <w:r>
          <w:rPr>
            <w:noProof/>
            <w:webHidden/>
          </w:rPr>
          <w:tab/>
        </w:r>
        <w:r>
          <w:rPr>
            <w:noProof/>
            <w:webHidden/>
          </w:rPr>
          <w:fldChar w:fldCharType="begin"/>
        </w:r>
        <w:r>
          <w:rPr>
            <w:noProof/>
            <w:webHidden/>
          </w:rPr>
          <w:instrText xml:space="preserve"> PAGEREF _Toc178346919 \h </w:instrText>
        </w:r>
      </w:ins>
      <w:r>
        <w:rPr>
          <w:noProof/>
          <w:webHidden/>
        </w:rPr>
      </w:r>
      <w:r>
        <w:rPr>
          <w:noProof/>
          <w:webHidden/>
        </w:rPr>
        <w:fldChar w:fldCharType="separate"/>
      </w:r>
      <w:ins w:id="97" w:author="Elli Eidelman" w:date="2024-09-27T16:27:00Z" w16du:dateUtc="2024-09-27T13:27:00Z">
        <w:r>
          <w:rPr>
            <w:noProof/>
            <w:webHidden/>
          </w:rPr>
          <w:t>26</w:t>
        </w:r>
        <w:r>
          <w:rPr>
            <w:noProof/>
            <w:webHidden/>
          </w:rPr>
          <w:fldChar w:fldCharType="end"/>
        </w:r>
        <w:r w:rsidRPr="0002696C">
          <w:rPr>
            <w:rStyle w:val="Hyperlink"/>
            <w:noProof/>
          </w:rPr>
          <w:fldChar w:fldCharType="end"/>
        </w:r>
      </w:ins>
    </w:p>
    <w:p w14:paraId="61E7FFEC" w14:textId="2963EA69" w:rsidR="0024595C" w:rsidRDefault="0024595C">
      <w:pPr>
        <w:pStyle w:val="TableofFigures"/>
        <w:tabs>
          <w:tab w:val="right" w:leader="dot" w:pos="9350"/>
        </w:tabs>
        <w:rPr>
          <w:ins w:id="98"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99"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"_Toc178346920"</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18 : Tukey's HSD test results the upper one is trial duration lower is total saccades.</w:t>
        </w:r>
        <w:r>
          <w:rPr>
            <w:noProof/>
            <w:webHidden/>
          </w:rPr>
          <w:tab/>
        </w:r>
        <w:r>
          <w:rPr>
            <w:noProof/>
            <w:webHidden/>
          </w:rPr>
          <w:fldChar w:fldCharType="begin"/>
        </w:r>
        <w:r>
          <w:rPr>
            <w:noProof/>
            <w:webHidden/>
          </w:rPr>
          <w:instrText xml:space="preserve"> PAGEREF _Toc178346920 \h </w:instrText>
        </w:r>
      </w:ins>
      <w:r>
        <w:rPr>
          <w:noProof/>
          <w:webHidden/>
        </w:rPr>
      </w:r>
      <w:r>
        <w:rPr>
          <w:noProof/>
          <w:webHidden/>
        </w:rPr>
        <w:fldChar w:fldCharType="separate"/>
      </w:r>
      <w:ins w:id="100" w:author="Elli Eidelman" w:date="2024-09-27T16:27:00Z" w16du:dateUtc="2024-09-27T13:27:00Z">
        <w:r>
          <w:rPr>
            <w:noProof/>
            <w:webHidden/>
          </w:rPr>
          <w:t>26</w:t>
        </w:r>
        <w:r>
          <w:rPr>
            <w:noProof/>
            <w:webHidden/>
          </w:rPr>
          <w:fldChar w:fldCharType="end"/>
        </w:r>
        <w:r w:rsidRPr="0002696C">
          <w:rPr>
            <w:rStyle w:val="Hyperlink"/>
            <w:noProof/>
          </w:rPr>
          <w:fldChar w:fldCharType="end"/>
        </w:r>
      </w:ins>
    </w:p>
    <w:p w14:paraId="1C51F600" w14:textId="56F2F601" w:rsidR="0024595C" w:rsidRDefault="0024595C">
      <w:pPr>
        <w:pStyle w:val="TableofFigures"/>
        <w:tabs>
          <w:tab w:val="right" w:leader="dot" w:pos="9350"/>
        </w:tabs>
        <w:rPr>
          <w:ins w:id="101"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102"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"_Toc178346921"</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20 : Total saccades by side.</w:t>
        </w:r>
        <w:r>
          <w:rPr>
            <w:noProof/>
            <w:webHidden/>
          </w:rPr>
          <w:tab/>
        </w:r>
        <w:r>
          <w:rPr>
            <w:noProof/>
            <w:webHidden/>
          </w:rPr>
          <w:fldChar w:fldCharType="begin"/>
        </w:r>
        <w:r>
          <w:rPr>
            <w:noProof/>
            <w:webHidden/>
          </w:rPr>
          <w:instrText xml:space="preserve"> PAGEREF _Toc178346921 \h </w:instrText>
        </w:r>
      </w:ins>
      <w:r>
        <w:rPr>
          <w:noProof/>
          <w:webHidden/>
        </w:rPr>
      </w:r>
      <w:r>
        <w:rPr>
          <w:noProof/>
          <w:webHidden/>
        </w:rPr>
        <w:fldChar w:fldCharType="separate"/>
      </w:r>
      <w:ins w:id="103" w:author="Elli Eidelman" w:date="2024-09-27T16:27:00Z" w16du:dateUtc="2024-09-27T13:27:00Z">
        <w:r>
          <w:rPr>
            <w:noProof/>
            <w:webHidden/>
          </w:rPr>
          <w:t>27</w:t>
        </w:r>
        <w:r>
          <w:rPr>
            <w:noProof/>
            <w:webHidden/>
          </w:rPr>
          <w:fldChar w:fldCharType="end"/>
        </w:r>
        <w:r w:rsidRPr="0002696C">
          <w:rPr>
            <w:rStyle w:val="Hyperlink"/>
            <w:noProof/>
          </w:rPr>
          <w:fldChar w:fldCharType="end"/>
        </w:r>
      </w:ins>
    </w:p>
    <w:p w14:paraId="0F571BBF" w14:textId="4756FB7F" w:rsidR="0024595C" w:rsidRDefault="0024595C">
      <w:pPr>
        <w:pStyle w:val="TableofFigures"/>
        <w:tabs>
          <w:tab w:val="right" w:leader="dot" w:pos="9350"/>
        </w:tabs>
        <w:rPr>
          <w:ins w:id="104"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105"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"_Toc178346922"</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21 : Trial duration by side.</w:t>
        </w:r>
        <w:r>
          <w:rPr>
            <w:noProof/>
            <w:webHidden/>
          </w:rPr>
          <w:tab/>
        </w:r>
        <w:r>
          <w:rPr>
            <w:noProof/>
            <w:webHidden/>
          </w:rPr>
          <w:fldChar w:fldCharType="begin"/>
        </w:r>
        <w:r>
          <w:rPr>
            <w:noProof/>
            <w:webHidden/>
          </w:rPr>
          <w:instrText xml:space="preserve"> PAGEREF _Toc178346922 \h </w:instrText>
        </w:r>
      </w:ins>
      <w:r>
        <w:rPr>
          <w:noProof/>
          <w:webHidden/>
        </w:rPr>
      </w:r>
      <w:r>
        <w:rPr>
          <w:noProof/>
          <w:webHidden/>
        </w:rPr>
        <w:fldChar w:fldCharType="separate"/>
      </w:r>
      <w:ins w:id="106" w:author="Elli Eidelman" w:date="2024-09-27T16:27:00Z" w16du:dateUtc="2024-09-27T13:27:00Z">
        <w:r>
          <w:rPr>
            <w:noProof/>
            <w:webHidden/>
          </w:rPr>
          <w:t>28</w:t>
        </w:r>
        <w:r>
          <w:rPr>
            <w:noProof/>
            <w:webHidden/>
          </w:rPr>
          <w:fldChar w:fldCharType="end"/>
        </w:r>
        <w:r w:rsidRPr="0002696C">
          <w:rPr>
            <w:rStyle w:val="Hyperlink"/>
            <w:noProof/>
          </w:rPr>
          <w:fldChar w:fldCharType="end"/>
        </w:r>
      </w:ins>
    </w:p>
    <w:p w14:paraId="1BD01547" w14:textId="02518142" w:rsidR="0024595C" w:rsidRDefault="0024595C">
      <w:pPr>
        <w:pStyle w:val="TableofFigures"/>
        <w:tabs>
          <w:tab w:val="right" w:leader="dot" w:pos="9350"/>
        </w:tabs>
        <w:rPr>
          <w:ins w:id="107"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108"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"_Toc178346923"</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21 : Code snip t-test for each side.</w:t>
        </w:r>
        <w:r>
          <w:rPr>
            <w:noProof/>
            <w:webHidden/>
          </w:rPr>
          <w:tab/>
        </w:r>
        <w:r>
          <w:rPr>
            <w:noProof/>
            <w:webHidden/>
          </w:rPr>
          <w:fldChar w:fldCharType="begin"/>
        </w:r>
        <w:r>
          <w:rPr>
            <w:noProof/>
            <w:webHidden/>
          </w:rPr>
          <w:instrText xml:space="preserve"> PAGEREF _Toc178346923 \h </w:instrText>
        </w:r>
      </w:ins>
      <w:r>
        <w:rPr>
          <w:noProof/>
          <w:webHidden/>
        </w:rPr>
      </w:r>
      <w:r>
        <w:rPr>
          <w:noProof/>
          <w:webHidden/>
        </w:rPr>
        <w:fldChar w:fldCharType="separate"/>
      </w:r>
      <w:ins w:id="109" w:author="Elli Eidelman" w:date="2024-09-27T16:27:00Z" w16du:dateUtc="2024-09-27T13:27:00Z">
        <w:r>
          <w:rPr>
            <w:noProof/>
            <w:webHidden/>
          </w:rPr>
          <w:t>29</w:t>
        </w:r>
        <w:r>
          <w:rPr>
            <w:noProof/>
            <w:webHidden/>
          </w:rPr>
          <w:fldChar w:fldCharType="end"/>
        </w:r>
        <w:r w:rsidRPr="0002696C">
          <w:rPr>
            <w:rStyle w:val="Hyperlink"/>
            <w:noProof/>
          </w:rPr>
          <w:fldChar w:fldCharType="end"/>
        </w:r>
      </w:ins>
    </w:p>
    <w:p w14:paraId="18CD02B0" w14:textId="0B87073F" w:rsidR="0024595C" w:rsidRDefault="0024595C">
      <w:pPr>
        <w:pStyle w:val="TableofFigures"/>
        <w:tabs>
          <w:tab w:val="right" w:leader="dot" w:pos="9350"/>
        </w:tabs>
        <w:rPr>
          <w:ins w:id="110"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111"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"_Toc178346924"</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23 : t-test for each side.</w:t>
        </w:r>
        <w:r>
          <w:rPr>
            <w:noProof/>
            <w:webHidden/>
          </w:rPr>
          <w:tab/>
        </w:r>
        <w:r>
          <w:rPr>
            <w:noProof/>
            <w:webHidden/>
          </w:rPr>
          <w:fldChar w:fldCharType="begin"/>
        </w:r>
        <w:r>
          <w:rPr>
            <w:noProof/>
            <w:webHidden/>
          </w:rPr>
          <w:instrText xml:space="preserve"> PAGEREF _Toc178346924 \h </w:instrText>
        </w:r>
      </w:ins>
      <w:r>
        <w:rPr>
          <w:noProof/>
          <w:webHidden/>
        </w:rPr>
      </w:r>
      <w:r>
        <w:rPr>
          <w:noProof/>
          <w:webHidden/>
        </w:rPr>
        <w:fldChar w:fldCharType="separate"/>
      </w:r>
      <w:ins w:id="112" w:author="Elli Eidelman" w:date="2024-09-27T16:27:00Z" w16du:dateUtc="2024-09-27T13:27:00Z">
        <w:r>
          <w:rPr>
            <w:noProof/>
            <w:webHidden/>
          </w:rPr>
          <w:t>30</w:t>
        </w:r>
        <w:r>
          <w:rPr>
            <w:noProof/>
            <w:webHidden/>
          </w:rPr>
          <w:fldChar w:fldCharType="end"/>
        </w:r>
        <w:r w:rsidRPr="0002696C">
          <w:rPr>
            <w:rStyle w:val="Hyperlink"/>
            <w:noProof/>
          </w:rPr>
          <w:fldChar w:fldCharType="end"/>
        </w:r>
      </w:ins>
    </w:p>
    <w:p w14:paraId="0BECCEC4" w14:textId="18D41B8F" w:rsidR="0024595C" w:rsidRDefault="0024595C">
      <w:pPr>
        <w:pStyle w:val="TableofFigures"/>
        <w:tabs>
          <w:tab w:val="right" w:leader="dot" w:pos="9350"/>
        </w:tabs>
        <w:rPr>
          <w:ins w:id="113"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114"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"_Toc178346925"</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24 : logistic regression results on original data.</w:t>
        </w:r>
        <w:r>
          <w:rPr>
            <w:noProof/>
            <w:webHidden/>
          </w:rPr>
          <w:tab/>
        </w:r>
        <w:r>
          <w:rPr>
            <w:noProof/>
            <w:webHidden/>
          </w:rPr>
          <w:fldChar w:fldCharType="begin"/>
        </w:r>
        <w:r>
          <w:rPr>
            <w:noProof/>
            <w:webHidden/>
          </w:rPr>
          <w:instrText xml:space="preserve"> PAGEREF _Toc178346925 \h </w:instrText>
        </w:r>
      </w:ins>
      <w:r>
        <w:rPr>
          <w:noProof/>
          <w:webHidden/>
        </w:rPr>
      </w:r>
      <w:r>
        <w:rPr>
          <w:noProof/>
          <w:webHidden/>
        </w:rPr>
        <w:fldChar w:fldCharType="separate"/>
      </w:r>
      <w:ins w:id="115" w:author="Elli Eidelman" w:date="2024-09-27T16:27:00Z" w16du:dateUtc="2024-09-27T13:27:00Z">
        <w:r>
          <w:rPr>
            <w:noProof/>
            <w:webHidden/>
          </w:rPr>
          <w:t>32</w:t>
        </w:r>
        <w:r>
          <w:rPr>
            <w:noProof/>
            <w:webHidden/>
          </w:rPr>
          <w:fldChar w:fldCharType="end"/>
        </w:r>
        <w:r w:rsidRPr="0002696C">
          <w:rPr>
            <w:rStyle w:val="Hyperlink"/>
            <w:noProof/>
          </w:rPr>
          <w:fldChar w:fldCharType="end"/>
        </w:r>
      </w:ins>
    </w:p>
    <w:p w14:paraId="16C4EADB" w14:textId="656640F2" w:rsidR="0024595C" w:rsidRDefault="0024595C">
      <w:pPr>
        <w:pStyle w:val="TableofFigures"/>
        <w:tabs>
          <w:tab w:val="right" w:leader="dot" w:pos="9350"/>
        </w:tabs>
        <w:rPr>
          <w:ins w:id="116"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117"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"_Toc178346926"</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25 : generating synthetic data based on observed means and SD.</w:t>
        </w:r>
        <w:r>
          <w:rPr>
            <w:noProof/>
            <w:webHidden/>
          </w:rPr>
          <w:tab/>
        </w:r>
        <w:r>
          <w:rPr>
            <w:noProof/>
            <w:webHidden/>
          </w:rPr>
          <w:fldChar w:fldCharType="begin"/>
        </w:r>
        <w:r>
          <w:rPr>
            <w:noProof/>
            <w:webHidden/>
          </w:rPr>
          <w:instrText xml:space="preserve"> PAGEREF _Toc178346926 \h </w:instrText>
        </w:r>
      </w:ins>
      <w:r>
        <w:rPr>
          <w:noProof/>
          <w:webHidden/>
        </w:rPr>
      </w:r>
      <w:r>
        <w:rPr>
          <w:noProof/>
          <w:webHidden/>
        </w:rPr>
        <w:fldChar w:fldCharType="separate"/>
      </w:r>
      <w:ins w:id="118" w:author="Elli Eidelman" w:date="2024-09-27T16:27:00Z" w16du:dateUtc="2024-09-27T13:27:00Z">
        <w:r>
          <w:rPr>
            <w:noProof/>
            <w:webHidden/>
          </w:rPr>
          <w:t>33</w:t>
        </w:r>
        <w:r>
          <w:rPr>
            <w:noProof/>
            <w:webHidden/>
          </w:rPr>
          <w:fldChar w:fldCharType="end"/>
        </w:r>
        <w:r w:rsidRPr="0002696C">
          <w:rPr>
            <w:rStyle w:val="Hyperlink"/>
            <w:noProof/>
          </w:rPr>
          <w:fldChar w:fldCharType="end"/>
        </w:r>
      </w:ins>
    </w:p>
    <w:p w14:paraId="1B728923" w14:textId="6F8F0CC9" w:rsidR="0024595C" w:rsidRDefault="0024595C">
      <w:pPr>
        <w:pStyle w:val="TableofFigures"/>
        <w:tabs>
          <w:tab w:val="right" w:leader="dot" w:pos="9350"/>
        </w:tabs>
        <w:rPr>
          <w:ins w:id="119" w:author="Elli Eidelman" w:date="2024-09-27T16:27:00Z" w16du:dateUtc="2024-09-27T13:27:00Z"/>
          <w:rFonts w:asciiTheme="minorHAnsi" w:eastAsiaTheme="minorEastAsia" w:hAnsiTheme="minorHAnsi" w:cstheme="minorBidi"/>
          <w:noProof/>
          <w:kern w:val="2"/>
          <w:sz w:val="22"/>
          <w:szCs w:val="22"/>
          <w:lang w:bidi="he-IL"/>
          <w14:ligatures w14:val="standardContextual"/>
        </w:rPr>
      </w:pPr>
      <w:ins w:id="120" w:author="Elli Eidelman" w:date="2024-09-27T16:27:00Z" w16du:dateUtc="2024-09-27T13:27:00Z">
        <w:r w:rsidRPr="0002696C">
          <w:rPr>
            <w:rStyle w:val="Hyperlink"/>
            <w:noProof/>
          </w:rPr>
          <w:fldChar w:fldCharType="begin"/>
        </w:r>
        <w:r w:rsidRPr="0002696C">
          <w:rPr>
            <w:rStyle w:val="Hyperlink"/>
            <w:noProof/>
          </w:rPr>
          <w:instrText xml:space="preserve"> </w:instrText>
        </w:r>
        <w:r>
          <w:rPr>
            <w:noProof/>
          </w:rPr>
          <w:instrText>HYPERLINK \l "_Toc178346927"</w:instrText>
        </w:r>
        <w:r w:rsidRPr="0002696C">
          <w:rPr>
            <w:rStyle w:val="Hyperlink"/>
            <w:noProof/>
          </w:rPr>
          <w:instrText xml:space="preserve"> </w:instrText>
        </w:r>
        <w:r w:rsidRPr="0002696C">
          <w:rPr>
            <w:rStyle w:val="Hyperlink"/>
            <w:noProof/>
          </w:rPr>
        </w:r>
        <w:r w:rsidRPr="0002696C">
          <w:rPr>
            <w:rStyle w:val="Hyperlink"/>
            <w:noProof/>
          </w:rPr>
          <w:fldChar w:fldCharType="separate"/>
        </w:r>
        <w:r w:rsidRPr="0002696C">
          <w:rPr>
            <w:rStyle w:val="Hyperlink"/>
            <w:noProof/>
          </w:rPr>
          <w:t>Figure 26 : results on synthetic data.</w:t>
        </w:r>
        <w:r>
          <w:rPr>
            <w:noProof/>
            <w:webHidden/>
          </w:rPr>
          <w:tab/>
        </w:r>
        <w:r>
          <w:rPr>
            <w:noProof/>
            <w:webHidden/>
          </w:rPr>
          <w:fldChar w:fldCharType="begin"/>
        </w:r>
        <w:r>
          <w:rPr>
            <w:noProof/>
            <w:webHidden/>
          </w:rPr>
          <w:instrText xml:space="preserve"> PAGEREF _Toc178346927 \h </w:instrText>
        </w:r>
      </w:ins>
      <w:r>
        <w:rPr>
          <w:noProof/>
          <w:webHidden/>
        </w:rPr>
      </w:r>
      <w:r>
        <w:rPr>
          <w:noProof/>
          <w:webHidden/>
        </w:rPr>
        <w:fldChar w:fldCharType="separate"/>
      </w:r>
      <w:ins w:id="121" w:author="Elli Eidelman" w:date="2024-09-27T16:27:00Z" w16du:dateUtc="2024-09-27T13:27:00Z">
        <w:r>
          <w:rPr>
            <w:noProof/>
            <w:webHidden/>
          </w:rPr>
          <w:t>34</w:t>
        </w:r>
        <w:r>
          <w:rPr>
            <w:noProof/>
            <w:webHidden/>
          </w:rPr>
          <w:fldChar w:fldCharType="end"/>
        </w:r>
        <w:r w:rsidRPr="0002696C">
          <w:rPr>
            <w:rStyle w:val="Hyperlink"/>
            <w:noProof/>
          </w:rPr>
          <w:fldChar w:fldCharType="end"/>
        </w:r>
      </w:ins>
    </w:p>
    <w:p w14:paraId="299839A5" w14:textId="1403B253" w:rsidR="0024595C" w:rsidDel="0024595C" w:rsidRDefault="0024595C" w:rsidP="00A37F74">
      <w:pPr>
        <w:pStyle w:val="TOCHeading"/>
        <w:rPr>
          <w:del w:id="122" w:author="Elli Eidelman" w:date="2024-09-27T16:27:00Z" w16du:dateUtc="2024-09-27T13:27:00Z"/>
          <w:noProof/>
        </w:rPr>
      </w:pPr>
    </w:p>
    <w:p w14:paraId="5AEC5EAF" w14:textId="6F36EFBE" w:rsidR="00C5423C" w:rsidDel="0024595C" w:rsidRDefault="00C5423C" w:rsidP="00A37F74">
      <w:pPr>
        <w:pStyle w:val="TOCHeading"/>
        <w:rPr>
          <w:del w:id="123" w:author="Elli Eidelman" w:date="2024-09-27T16:27:00Z" w16du:dateUtc="2024-09-27T13:27:00Z"/>
          <w:noProof/>
        </w:rPr>
      </w:pPr>
    </w:p>
    <w:p w14:paraId="38F95450" w14:textId="7BC29BFF" w:rsidR="00C5423C" w:rsidDel="0024595C" w:rsidRDefault="00C5423C">
      <w:pPr>
        <w:pStyle w:val="TableofFigures"/>
        <w:tabs>
          <w:tab w:val="right" w:leader="dot" w:pos="9350"/>
        </w:tabs>
        <w:rPr>
          <w:del w:id="124" w:author="Elli Eidelman" w:date="2024-09-27T16:27:00Z" w16du:dateUtc="2024-09-27T13:27:00Z"/>
          <w:rFonts w:asciiTheme="minorHAnsi" w:eastAsiaTheme="minorEastAsia" w:hAnsiTheme="minorHAnsi" w:cstheme="minorBidi"/>
          <w:noProof/>
          <w:kern w:val="2"/>
          <w:lang w:bidi="he-IL"/>
          <w14:ligatures w14:val="standardContextual"/>
        </w:rPr>
      </w:pPr>
      <w:del w:id="125" w:author="Elli Eidelman" w:date="2024-09-27T16:27:00Z" w16du:dateUtc="2024-09-27T13:27:00Z">
        <w:r w:rsidRPr="0024595C" w:rsidDel="0024595C">
          <w:rPr>
            <w:rPrChange w:id="126" w:author="Elli Eidelman" w:date="2024-09-27T16:27:00Z" w16du:dateUtc="2024-09-27T13:27:00Z">
              <w:rPr>
                <w:rStyle w:val="Hyperlink"/>
                <w:noProof/>
              </w:rPr>
            </w:rPrChange>
          </w:rPr>
          <w:delText>Figure 1 : Threshold to determine if eye movment was a Saccade.</w:delText>
        </w:r>
        <w:r w:rsidDel="0024595C">
          <w:rPr>
            <w:noProof/>
            <w:webHidden/>
          </w:rPr>
          <w:tab/>
          <w:delText>9</w:delText>
        </w:r>
      </w:del>
    </w:p>
    <w:p w14:paraId="50245AC0" w14:textId="7CC31AE3" w:rsidR="00C5423C" w:rsidDel="0024595C" w:rsidRDefault="00C5423C">
      <w:pPr>
        <w:pStyle w:val="TableofFigures"/>
        <w:tabs>
          <w:tab w:val="right" w:leader="dot" w:pos="9350"/>
        </w:tabs>
        <w:rPr>
          <w:del w:id="127" w:author="Elli Eidelman" w:date="2024-09-27T16:27:00Z" w16du:dateUtc="2024-09-27T13:27:00Z"/>
          <w:rFonts w:asciiTheme="minorHAnsi" w:eastAsiaTheme="minorEastAsia" w:hAnsiTheme="minorHAnsi" w:cstheme="minorBidi"/>
          <w:noProof/>
          <w:kern w:val="2"/>
          <w:lang w:bidi="he-IL"/>
          <w14:ligatures w14:val="standardContextual"/>
        </w:rPr>
      </w:pPr>
      <w:del w:id="128" w:author="Elli Eidelman" w:date="2024-09-27T16:27:00Z" w16du:dateUtc="2024-09-27T13:27:00Z">
        <w:r w:rsidRPr="0024595C" w:rsidDel="0024595C">
          <w:rPr>
            <w:rPrChange w:id="129" w:author="Elli Eidelman" w:date="2024-09-27T16:27:00Z" w16du:dateUtc="2024-09-27T13:27:00Z">
              <w:rPr>
                <w:rStyle w:val="Hyperlink"/>
                <w:noProof/>
              </w:rPr>
            </w:rPrChange>
          </w:rPr>
          <w:delText>Figure 2 : Startup screen, the dice icon will generate a random id.</w:delText>
        </w:r>
        <w:r w:rsidDel="0024595C">
          <w:rPr>
            <w:noProof/>
            <w:webHidden/>
          </w:rPr>
          <w:tab/>
          <w:delText>12</w:delText>
        </w:r>
      </w:del>
    </w:p>
    <w:p w14:paraId="1DBA61DA" w14:textId="1C82FD36" w:rsidR="00C5423C" w:rsidDel="0024595C" w:rsidRDefault="00C5423C">
      <w:pPr>
        <w:pStyle w:val="TableofFigures"/>
        <w:tabs>
          <w:tab w:val="right" w:leader="dot" w:pos="9350"/>
        </w:tabs>
        <w:rPr>
          <w:del w:id="130" w:author="Elli Eidelman" w:date="2024-09-27T16:27:00Z" w16du:dateUtc="2024-09-27T13:27:00Z"/>
          <w:rFonts w:asciiTheme="minorHAnsi" w:eastAsiaTheme="minorEastAsia" w:hAnsiTheme="minorHAnsi" w:cstheme="minorBidi"/>
          <w:noProof/>
          <w:kern w:val="2"/>
          <w:lang w:bidi="he-IL"/>
          <w14:ligatures w14:val="standardContextual"/>
        </w:rPr>
      </w:pPr>
      <w:del w:id="131" w:author="Elli Eidelman" w:date="2024-09-27T16:27:00Z" w16du:dateUtc="2024-09-27T13:27:00Z">
        <w:r w:rsidRPr="0024595C" w:rsidDel="0024595C">
          <w:rPr>
            <w:rPrChange w:id="132" w:author="Elli Eidelman" w:date="2024-09-27T16:27:00Z" w16du:dateUtc="2024-09-27T13:27:00Z">
              <w:rPr>
                <w:rStyle w:val="Hyperlink"/>
                <w:noProof/>
              </w:rPr>
            </w:rPrChange>
          </w:rPr>
          <w:delText>Figure 3 : ToolBox as the target object present on the near-left side.</w:delText>
        </w:r>
        <w:r w:rsidDel="0024595C">
          <w:rPr>
            <w:noProof/>
            <w:webHidden/>
          </w:rPr>
          <w:tab/>
          <w:delText>14</w:delText>
        </w:r>
      </w:del>
    </w:p>
    <w:p w14:paraId="1248A377" w14:textId="65C51FBB" w:rsidR="00C5423C" w:rsidDel="0024595C" w:rsidRDefault="00C5423C">
      <w:pPr>
        <w:pStyle w:val="TableofFigures"/>
        <w:tabs>
          <w:tab w:val="right" w:leader="dot" w:pos="9350"/>
        </w:tabs>
        <w:rPr>
          <w:del w:id="133" w:author="Elli Eidelman" w:date="2024-09-27T16:27:00Z" w16du:dateUtc="2024-09-27T13:27:00Z"/>
          <w:rFonts w:asciiTheme="minorHAnsi" w:eastAsiaTheme="minorEastAsia" w:hAnsiTheme="minorHAnsi" w:cstheme="minorBidi"/>
          <w:noProof/>
          <w:kern w:val="2"/>
          <w:lang w:bidi="he-IL"/>
          <w14:ligatures w14:val="standardContextual"/>
        </w:rPr>
      </w:pPr>
      <w:del w:id="134" w:author="Elli Eidelman" w:date="2024-09-27T16:27:00Z" w16du:dateUtc="2024-09-27T13:27:00Z">
        <w:r w:rsidRPr="0024595C" w:rsidDel="0024595C">
          <w:rPr>
            <w:rPrChange w:id="135" w:author="Elli Eidelman" w:date="2024-09-27T16:27:00Z" w16du:dateUtc="2024-09-27T13:27:00Z">
              <w:rPr>
                <w:rStyle w:val="Hyperlink"/>
                <w:noProof/>
              </w:rPr>
            </w:rPrChange>
          </w:rPr>
          <w:delText>Figure 4 : ToolBox as the target object present on the far-right side, next to the closet.</w:delText>
        </w:r>
        <w:r w:rsidDel="0024595C">
          <w:rPr>
            <w:noProof/>
            <w:webHidden/>
          </w:rPr>
          <w:tab/>
          <w:delText>14</w:delText>
        </w:r>
      </w:del>
    </w:p>
    <w:p w14:paraId="07B3D9B6" w14:textId="55B0BC03" w:rsidR="00C5423C" w:rsidDel="0024595C" w:rsidRDefault="00C5423C">
      <w:pPr>
        <w:pStyle w:val="TableofFigures"/>
        <w:tabs>
          <w:tab w:val="right" w:leader="dot" w:pos="9350"/>
        </w:tabs>
        <w:rPr>
          <w:del w:id="136" w:author="Elli Eidelman" w:date="2024-09-27T16:27:00Z" w16du:dateUtc="2024-09-27T13:27:00Z"/>
          <w:rFonts w:asciiTheme="minorHAnsi" w:eastAsiaTheme="minorEastAsia" w:hAnsiTheme="minorHAnsi" w:cstheme="minorBidi"/>
          <w:noProof/>
          <w:kern w:val="2"/>
          <w:lang w:bidi="he-IL"/>
          <w14:ligatures w14:val="standardContextual"/>
        </w:rPr>
      </w:pPr>
      <w:del w:id="137" w:author="Elli Eidelman" w:date="2024-09-27T16:27:00Z" w16du:dateUtc="2024-09-27T13:27:00Z">
        <w:r w:rsidRPr="0024595C" w:rsidDel="0024595C">
          <w:rPr>
            <w:rPrChange w:id="138" w:author="Elli Eidelman" w:date="2024-09-27T16:27:00Z" w16du:dateUtc="2024-09-27T13:27:00Z">
              <w:rPr>
                <w:rStyle w:val="Hyperlink"/>
                <w:noProof/>
              </w:rPr>
            </w:rPrChange>
          </w:rPr>
          <w:delText>Figure 5 : target presented on the far-right with clutter presented both near and far.</w:delText>
        </w:r>
        <w:r w:rsidDel="0024595C">
          <w:rPr>
            <w:noProof/>
            <w:webHidden/>
          </w:rPr>
          <w:tab/>
          <w:delText>15</w:delText>
        </w:r>
      </w:del>
    </w:p>
    <w:p w14:paraId="19B3C78D" w14:textId="7CF17FDE" w:rsidR="00C5423C" w:rsidDel="0024595C" w:rsidRDefault="00C5423C">
      <w:pPr>
        <w:pStyle w:val="TableofFigures"/>
        <w:tabs>
          <w:tab w:val="right" w:leader="dot" w:pos="9350"/>
        </w:tabs>
        <w:rPr>
          <w:del w:id="139" w:author="Elli Eidelman" w:date="2024-09-27T16:27:00Z" w16du:dateUtc="2024-09-27T13:27:00Z"/>
          <w:rFonts w:asciiTheme="minorHAnsi" w:eastAsiaTheme="minorEastAsia" w:hAnsiTheme="minorHAnsi" w:cstheme="minorBidi"/>
          <w:noProof/>
          <w:kern w:val="2"/>
          <w:lang w:bidi="he-IL"/>
          <w14:ligatures w14:val="standardContextual"/>
        </w:rPr>
      </w:pPr>
      <w:del w:id="140" w:author="Elli Eidelman" w:date="2024-09-27T16:27:00Z" w16du:dateUtc="2024-09-27T13:27:00Z">
        <w:r w:rsidRPr="0024595C" w:rsidDel="0024595C">
          <w:rPr>
            <w:rPrChange w:id="141" w:author="Elli Eidelman" w:date="2024-09-27T16:27:00Z" w16du:dateUtc="2024-09-27T13:27:00Z">
              <w:rPr>
                <w:rStyle w:val="Hyperlink"/>
                <w:noProof/>
              </w:rPr>
            </w:rPrChange>
          </w:rPr>
          <w:delText>Figure 6 : Data from one session stored in CSV, the most left collum is the path for the trials eye-tracking data.</w:delText>
        </w:r>
        <w:r w:rsidDel="0024595C">
          <w:rPr>
            <w:noProof/>
            <w:webHidden/>
          </w:rPr>
          <w:tab/>
          <w:delText>16</w:delText>
        </w:r>
      </w:del>
    </w:p>
    <w:p w14:paraId="20FB3B0D" w14:textId="72DE4126" w:rsidR="00C5423C" w:rsidDel="0024595C" w:rsidRDefault="00C5423C">
      <w:pPr>
        <w:pStyle w:val="TableofFigures"/>
        <w:tabs>
          <w:tab w:val="right" w:leader="dot" w:pos="9350"/>
        </w:tabs>
        <w:rPr>
          <w:del w:id="142" w:author="Elli Eidelman" w:date="2024-09-27T16:27:00Z" w16du:dateUtc="2024-09-27T13:27:00Z"/>
          <w:rFonts w:asciiTheme="minorHAnsi" w:eastAsiaTheme="minorEastAsia" w:hAnsiTheme="minorHAnsi" w:cstheme="minorBidi"/>
          <w:noProof/>
          <w:kern w:val="2"/>
          <w:lang w:bidi="he-IL"/>
          <w14:ligatures w14:val="standardContextual"/>
        </w:rPr>
      </w:pPr>
      <w:del w:id="143" w:author="Elli Eidelman" w:date="2024-09-27T16:27:00Z" w16du:dateUtc="2024-09-27T13:27:00Z">
        <w:r w:rsidRPr="0024595C" w:rsidDel="0024595C">
          <w:rPr>
            <w:rPrChange w:id="144" w:author="Elli Eidelman" w:date="2024-09-27T16:27:00Z" w16du:dateUtc="2024-09-27T13:27:00Z">
              <w:rPr>
                <w:rStyle w:val="Hyperlink"/>
                <w:noProof/>
              </w:rPr>
            </w:rPrChange>
          </w:rPr>
          <w:delText>Figure 7 : Participants summary</w:delText>
        </w:r>
        <w:r w:rsidDel="0024595C">
          <w:rPr>
            <w:noProof/>
            <w:webHidden/>
          </w:rPr>
          <w:tab/>
          <w:delText>17</w:delText>
        </w:r>
      </w:del>
    </w:p>
    <w:p w14:paraId="6115187E" w14:textId="5BF23AF1" w:rsidR="00C5423C" w:rsidDel="0024595C" w:rsidRDefault="00C5423C">
      <w:pPr>
        <w:pStyle w:val="TableofFigures"/>
        <w:tabs>
          <w:tab w:val="right" w:leader="dot" w:pos="9350"/>
        </w:tabs>
        <w:rPr>
          <w:del w:id="145" w:author="Elli Eidelman" w:date="2024-09-27T16:27:00Z" w16du:dateUtc="2024-09-27T13:27:00Z"/>
          <w:rFonts w:asciiTheme="minorHAnsi" w:eastAsiaTheme="minorEastAsia" w:hAnsiTheme="minorHAnsi" w:cstheme="minorBidi"/>
          <w:noProof/>
          <w:kern w:val="2"/>
          <w:lang w:bidi="he-IL"/>
          <w14:ligatures w14:val="standardContextual"/>
        </w:rPr>
      </w:pPr>
      <w:del w:id="146" w:author="Elli Eidelman" w:date="2024-09-27T16:27:00Z" w16du:dateUtc="2024-09-27T13:27:00Z">
        <w:r w:rsidRPr="0024595C" w:rsidDel="0024595C">
          <w:rPr>
            <w:rPrChange w:id="147" w:author="Elli Eidelman" w:date="2024-09-27T16:27:00Z" w16du:dateUtc="2024-09-27T13:27:00Z">
              <w:rPr>
                <w:rStyle w:val="Hyperlink"/>
                <w:noProof/>
              </w:rPr>
            </w:rPrChange>
          </w:rPr>
          <w:delText>Figure 8 : Data cleaning and change.</w:delText>
        </w:r>
        <w:r w:rsidDel="0024595C">
          <w:rPr>
            <w:noProof/>
            <w:webHidden/>
          </w:rPr>
          <w:tab/>
          <w:delText>18</w:delText>
        </w:r>
      </w:del>
    </w:p>
    <w:p w14:paraId="01599183" w14:textId="4284249B" w:rsidR="00C5423C" w:rsidDel="0024595C" w:rsidRDefault="00C5423C">
      <w:pPr>
        <w:pStyle w:val="TableofFigures"/>
        <w:tabs>
          <w:tab w:val="right" w:leader="dot" w:pos="9350"/>
        </w:tabs>
        <w:rPr>
          <w:del w:id="148" w:author="Elli Eidelman" w:date="2024-09-27T16:27:00Z" w16du:dateUtc="2024-09-27T13:27:00Z"/>
          <w:rFonts w:asciiTheme="minorHAnsi" w:eastAsiaTheme="minorEastAsia" w:hAnsiTheme="minorHAnsi" w:cstheme="minorBidi"/>
          <w:noProof/>
          <w:kern w:val="2"/>
          <w:lang w:bidi="he-IL"/>
          <w14:ligatures w14:val="standardContextual"/>
        </w:rPr>
      </w:pPr>
      <w:del w:id="149" w:author="Elli Eidelman" w:date="2024-09-27T16:27:00Z" w16du:dateUtc="2024-09-27T13:27:00Z">
        <w:r w:rsidRPr="0024595C" w:rsidDel="0024595C">
          <w:rPr>
            <w:rPrChange w:id="150" w:author="Elli Eidelman" w:date="2024-09-27T16:27:00Z" w16du:dateUtc="2024-09-27T13:27:00Z">
              <w:rPr>
                <w:rStyle w:val="Hyperlink"/>
                <w:noProof/>
              </w:rPr>
            </w:rPrChange>
          </w:rPr>
          <w:delText>Figure 9 : Descriptive statistics</w:delText>
        </w:r>
        <w:r w:rsidDel="0024595C">
          <w:rPr>
            <w:noProof/>
            <w:webHidden/>
          </w:rPr>
          <w:tab/>
          <w:delText>18</w:delText>
        </w:r>
      </w:del>
    </w:p>
    <w:p w14:paraId="64300C1B" w14:textId="57052C72" w:rsidR="00C5423C" w:rsidDel="0024595C" w:rsidRDefault="00C5423C">
      <w:pPr>
        <w:pStyle w:val="TableofFigures"/>
        <w:tabs>
          <w:tab w:val="right" w:leader="dot" w:pos="9350"/>
        </w:tabs>
        <w:rPr>
          <w:del w:id="151" w:author="Elli Eidelman" w:date="2024-09-27T16:27:00Z" w16du:dateUtc="2024-09-27T13:27:00Z"/>
          <w:rFonts w:asciiTheme="minorHAnsi" w:eastAsiaTheme="minorEastAsia" w:hAnsiTheme="minorHAnsi" w:cstheme="minorBidi"/>
          <w:noProof/>
          <w:kern w:val="2"/>
          <w:lang w:bidi="he-IL"/>
          <w14:ligatures w14:val="standardContextual"/>
        </w:rPr>
      </w:pPr>
      <w:del w:id="152" w:author="Elli Eidelman" w:date="2024-09-27T16:27:00Z" w16du:dateUtc="2024-09-27T13:27:00Z">
        <w:r w:rsidRPr="0024595C" w:rsidDel="0024595C">
          <w:rPr>
            <w:rPrChange w:id="153" w:author="Elli Eidelman" w:date="2024-09-27T16:27:00Z" w16du:dateUtc="2024-09-27T13:27:00Z">
              <w:rPr>
                <w:rStyle w:val="Hyperlink"/>
                <w:noProof/>
              </w:rPr>
            </w:rPrChange>
          </w:rPr>
          <w:delText>Figure 10 : Trial duration by clutter and side</w:delText>
        </w:r>
        <w:r w:rsidDel="0024595C">
          <w:rPr>
            <w:noProof/>
            <w:webHidden/>
          </w:rPr>
          <w:tab/>
          <w:delText>19</w:delText>
        </w:r>
      </w:del>
    </w:p>
    <w:p w14:paraId="224D4685" w14:textId="43D4E87B" w:rsidR="00C5423C" w:rsidDel="0024595C" w:rsidRDefault="00C5423C">
      <w:pPr>
        <w:pStyle w:val="TableofFigures"/>
        <w:tabs>
          <w:tab w:val="right" w:leader="dot" w:pos="9350"/>
        </w:tabs>
        <w:rPr>
          <w:del w:id="154" w:author="Elli Eidelman" w:date="2024-09-27T16:27:00Z" w16du:dateUtc="2024-09-27T13:27:00Z"/>
          <w:rFonts w:asciiTheme="minorHAnsi" w:eastAsiaTheme="minorEastAsia" w:hAnsiTheme="minorHAnsi" w:cstheme="minorBidi"/>
          <w:noProof/>
          <w:kern w:val="2"/>
          <w:lang w:bidi="he-IL"/>
          <w14:ligatures w14:val="standardContextual"/>
        </w:rPr>
      </w:pPr>
      <w:del w:id="155" w:author="Elli Eidelman" w:date="2024-09-27T16:27:00Z" w16du:dateUtc="2024-09-27T13:27:00Z">
        <w:r w:rsidRPr="0024595C" w:rsidDel="0024595C">
          <w:rPr>
            <w:rPrChange w:id="156" w:author="Elli Eidelman" w:date="2024-09-27T16:27:00Z" w16du:dateUtc="2024-09-27T13:27:00Z">
              <w:rPr>
                <w:rStyle w:val="Hyperlink"/>
                <w:noProof/>
              </w:rPr>
            </w:rPrChange>
          </w:rPr>
          <w:delText>Figure 11 : Total saccade by clutter and side</w:delText>
        </w:r>
        <w:r w:rsidDel="0024595C">
          <w:rPr>
            <w:noProof/>
            <w:webHidden/>
          </w:rPr>
          <w:tab/>
          <w:delText>20</w:delText>
        </w:r>
      </w:del>
    </w:p>
    <w:p w14:paraId="0997320A" w14:textId="048B56D1" w:rsidR="00C5423C" w:rsidDel="0024595C" w:rsidRDefault="00C5423C">
      <w:pPr>
        <w:pStyle w:val="TableofFigures"/>
        <w:tabs>
          <w:tab w:val="right" w:leader="dot" w:pos="9350"/>
        </w:tabs>
        <w:rPr>
          <w:del w:id="157" w:author="Elli Eidelman" w:date="2024-09-27T16:27:00Z" w16du:dateUtc="2024-09-27T13:27:00Z"/>
          <w:rFonts w:asciiTheme="minorHAnsi" w:eastAsiaTheme="minorEastAsia" w:hAnsiTheme="minorHAnsi" w:cstheme="minorBidi"/>
          <w:noProof/>
          <w:kern w:val="2"/>
          <w:lang w:bidi="he-IL"/>
          <w14:ligatures w14:val="standardContextual"/>
        </w:rPr>
      </w:pPr>
      <w:del w:id="158" w:author="Elli Eidelman" w:date="2024-09-27T16:27:00Z" w16du:dateUtc="2024-09-27T13:27:00Z">
        <w:r w:rsidRPr="0024595C" w:rsidDel="0024595C">
          <w:rPr>
            <w:rPrChange w:id="159" w:author="Elli Eidelman" w:date="2024-09-27T16:27:00Z" w16du:dateUtc="2024-09-27T13:27:00Z">
              <w:rPr>
                <w:rStyle w:val="Hyperlink"/>
                <w:noProof/>
              </w:rPr>
            </w:rPrChange>
          </w:rPr>
          <w:delText>Figure 12 : Pair plot</w:delText>
        </w:r>
        <w:r w:rsidDel="0024595C">
          <w:rPr>
            <w:noProof/>
            <w:webHidden/>
          </w:rPr>
          <w:tab/>
          <w:delText>21</w:delText>
        </w:r>
      </w:del>
    </w:p>
    <w:p w14:paraId="08675552" w14:textId="418443B5" w:rsidR="00C5423C" w:rsidDel="0024595C" w:rsidRDefault="00C5423C">
      <w:pPr>
        <w:pStyle w:val="TableofFigures"/>
        <w:tabs>
          <w:tab w:val="right" w:leader="dot" w:pos="9350"/>
        </w:tabs>
        <w:rPr>
          <w:del w:id="160" w:author="Elli Eidelman" w:date="2024-09-27T16:27:00Z" w16du:dateUtc="2024-09-27T13:27:00Z"/>
          <w:rFonts w:asciiTheme="minorHAnsi" w:eastAsiaTheme="minorEastAsia" w:hAnsiTheme="minorHAnsi" w:cstheme="minorBidi"/>
          <w:noProof/>
          <w:kern w:val="2"/>
          <w:lang w:bidi="he-IL"/>
          <w14:ligatures w14:val="standardContextual"/>
        </w:rPr>
      </w:pPr>
      <w:del w:id="161" w:author="Elli Eidelman" w:date="2024-09-27T16:27:00Z" w16du:dateUtc="2024-09-27T13:27:00Z">
        <w:r w:rsidRPr="0024595C" w:rsidDel="0024595C">
          <w:rPr>
            <w:rPrChange w:id="162" w:author="Elli Eidelman" w:date="2024-09-27T16:27:00Z" w16du:dateUtc="2024-09-27T13:27:00Z">
              <w:rPr>
                <w:rStyle w:val="Hyperlink"/>
                <w:noProof/>
              </w:rPr>
            </w:rPrChange>
          </w:rPr>
          <w:delText>Figure 13 : Correlation matrix.</w:delText>
        </w:r>
        <w:r w:rsidDel="0024595C">
          <w:rPr>
            <w:noProof/>
            <w:webHidden/>
          </w:rPr>
          <w:tab/>
          <w:delText>22</w:delText>
        </w:r>
      </w:del>
    </w:p>
    <w:p w14:paraId="7F40DA4A" w14:textId="15354045" w:rsidR="00C5423C" w:rsidDel="0024595C" w:rsidRDefault="00C5423C">
      <w:pPr>
        <w:pStyle w:val="TableofFigures"/>
        <w:tabs>
          <w:tab w:val="right" w:leader="dot" w:pos="9350"/>
        </w:tabs>
        <w:rPr>
          <w:del w:id="163" w:author="Elli Eidelman" w:date="2024-09-27T16:27:00Z" w16du:dateUtc="2024-09-27T13:27:00Z"/>
          <w:rFonts w:asciiTheme="minorHAnsi" w:eastAsiaTheme="minorEastAsia" w:hAnsiTheme="minorHAnsi" w:cstheme="minorBidi"/>
          <w:noProof/>
          <w:kern w:val="2"/>
          <w:lang w:bidi="he-IL"/>
          <w14:ligatures w14:val="standardContextual"/>
        </w:rPr>
      </w:pPr>
      <w:del w:id="164" w:author="Elli Eidelman" w:date="2024-09-27T16:27:00Z" w16du:dateUtc="2024-09-27T13:27:00Z">
        <w:r w:rsidRPr="0024595C" w:rsidDel="0024595C">
          <w:rPr>
            <w:rPrChange w:id="165" w:author="Elli Eidelman" w:date="2024-09-27T16:27:00Z" w16du:dateUtc="2024-09-27T13:27:00Z">
              <w:rPr>
                <w:rStyle w:val="Hyperlink"/>
                <w:noProof/>
              </w:rPr>
            </w:rPrChange>
          </w:rPr>
          <w:delText>Figure 14 : Code snip, T-test for both cases.</w:delText>
        </w:r>
        <w:r w:rsidDel="0024595C">
          <w:rPr>
            <w:noProof/>
            <w:webHidden/>
          </w:rPr>
          <w:tab/>
          <w:delText>23</w:delText>
        </w:r>
      </w:del>
    </w:p>
    <w:p w14:paraId="76034F3A" w14:textId="5A65712D" w:rsidR="00C5423C" w:rsidDel="0024595C" w:rsidRDefault="00C5423C">
      <w:pPr>
        <w:pStyle w:val="TableofFigures"/>
        <w:tabs>
          <w:tab w:val="right" w:leader="dot" w:pos="9350"/>
        </w:tabs>
        <w:rPr>
          <w:del w:id="166" w:author="Elli Eidelman" w:date="2024-09-27T16:27:00Z" w16du:dateUtc="2024-09-27T13:27:00Z"/>
          <w:rFonts w:asciiTheme="minorHAnsi" w:eastAsiaTheme="minorEastAsia" w:hAnsiTheme="minorHAnsi" w:cstheme="minorBidi"/>
          <w:noProof/>
          <w:kern w:val="2"/>
          <w:lang w:bidi="he-IL"/>
          <w14:ligatures w14:val="standardContextual"/>
        </w:rPr>
      </w:pPr>
      <w:del w:id="167" w:author="Elli Eidelman" w:date="2024-09-27T16:27:00Z" w16du:dateUtc="2024-09-27T13:27:00Z">
        <w:r w:rsidRPr="0024595C" w:rsidDel="0024595C">
          <w:rPr>
            <w:rPrChange w:id="168" w:author="Elli Eidelman" w:date="2024-09-27T16:27:00Z" w16du:dateUtc="2024-09-27T13:27:00Z">
              <w:rPr>
                <w:rStyle w:val="Hyperlink"/>
                <w:noProof/>
              </w:rPr>
            </w:rPrChange>
          </w:rPr>
          <w:delText>Figure 15 : T-test results.</w:delText>
        </w:r>
        <w:r w:rsidDel="0024595C">
          <w:rPr>
            <w:noProof/>
            <w:webHidden/>
          </w:rPr>
          <w:tab/>
          <w:delText>23</w:delText>
        </w:r>
      </w:del>
    </w:p>
    <w:p w14:paraId="78035822" w14:textId="18C9E59C" w:rsidR="00C5423C" w:rsidDel="0024595C" w:rsidRDefault="00C5423C">
      <w:pPr>
        <w:pStyle w:val="TableofFigures"/>
        <w:tabs>
          <w:tab w:val="right" w:leader="dot" w:pos="9350"/>
        </w:tabs>
        <w:rPr>
          <w:del w:id="169" w:author="Elli Eidelman" w:date="2024-09-27T16:27:00Z" w16du:dateUtc="2024-09-27T13:27:00Z"/>
          <w:rFonts w:asciiTheme="minorHAnsi" w:eastAsiaTheme="minorEastAsia" w:hAnsiTheme="minorHAnsi" w:cstheme="minorBidi"/>
          <w:noProof/>
          <w:kern w:val="2"/>
          <w:lang w:bidi="he-IL"/>
          <w14:ligatures w14:val="standardContextual"/>
        </w:rPr>
      </w:pPr>
      <w:del w:id="170" w:author="Elli Eidelman" w:date="2024-09-27T16:27:00Z" w16du:dateUtc="2024-09-27T13:27:00Z">
        <w:r w:rsidRPr="0024595C" w:rsidDel="0024595C">
          <w:rPr>
            <w:rPrChange w:id="171" w:author="Elli Eidelman" w:date="2024-09-27T16:27:00Z" w16du:dateUtc="2024-09-27T13:27:00Z">
              <w:rPr>
                <w:rStyle w:val="Hyperlink"/>
                <w:noProof/>
              </w:rPr>
            </w:rPrChange>
          </w:rPr>
          <w:delText>Figure 16 : Code snip, ANOVA.</w:delText>
        </w:r>
        <w:r w:rsidDel="0024595C">
          <w:rPr>
            <w:noProof/>
            <w:webHidden/>
          </w:rPr>
          <w:tab/>
          <w:delText>24</w:delText>
        </w:r>
      </w:del>
    </w:p>
    <w:p w14:paraId="3358F821" w14:textId="2BCD4EA1" w:rsidR="00C5423C" w:rsidDel="0024595C" w:rsidRDefault="00C5423C">
      <w:pPr>
        <w:pStyle w:val="TableofFigures"/>
        <w:tabs>
          <w:tab w:val="right" w:leader="dot" w:pos="9350"/>
        </w:tabs>
        <w:rPr>
          <w:del w:id="172" w:author="Elli Eidelman" w:date="2024-09-27T16:27:00Z" w16du:dateUtc="2024-09-27T13:27:00Z"/>
          <w:rFonts w:asciiTheme="minorHAnsi" w:eastAsiaTheme="minorEastAsia" w:hAnsiTheme="minorHAnsi" w:cstheme="minorBidi"/>
          <w:noProof/>
          <w:kern w:val="2"/>
          <w:lang w:bidi="he-IL"/>
          <w14:ligatures w14:val="standardContextual"/>
        </w:rPr>
      </w:pPr>
      <w:del w:id="173" w:author="Elli Eidelman" w:date="2024-09-27T16:27:00Z" w16du:dateUtc="2024-09-27T13:27:00Z">
        <w:r w:rsidRPr="0024595C" w:rsidDel="0024595C">
          <w:rPr>
            <w:rPrChange w:id="174" w:author="Elli Eidelman" w:date="2024-09-27T16:27:00Z" w16du:dateUtc="2024-09-27T13:27:00Z">
              <w:rPr>
                <w:rStyle w:val="Hyperlink"/>
                <w:noProof/>
              </w:rPr>
            </w:rPrChange>
          </w:rPr>
          <w:delText>Figure 17 : ANOVA test results.</w:delText>
        </w:r>
        <w:r w:rsidDel="0024595C">
          <w:rPr>
            <w:noProof/>
            <w:webHidden/>
          </w:rPr>
          <w:tab/>
          <w:delText>25</w:delText>
        </w:r>
      </w:del>
    </w:p>
    <w:p w14:paraId="7733D37D" w14:textId="2118B593" w:rsidR="00C5423C" w:rsidDel="0024595C" w:rsidRDefault="00C5423C">
      <w:pPr>
        <w:pStyle w:val="TableofFigures"/>
        <w:tabs>
          <w:tab w:val="right" w:leader="dot" w:pos="9350"/>
        </w:tabs>
        <w:rPr>
          <w:del w:id="175" w:author="Elli Eidelman" w:date="2024-09-27T16:27:00Z" w16du:dateUtc="2024-09-27T13:27:00Z"/>
          <w:rFonts w:asciiTheme="minorHAnsi" w:eastAsiaTheme="minorEastAsia" w:hAnsiTheme="minorHAnsi" w:cstheme="minorBidi"/>
          <w:noProof/>
          <w:kern w:val="2"/>
          <w:lang w:bidi="he-IL"/>
          <w14:ligatures w14:val="standardContextual"/>
        </w:rPr>
      </w:pPr>
      <w:del w:id="176" w:author="Elli Eidelman" w:date="2024-09-27T16:27:00Z" w16du:dateUtc="2024-09-27T13:27:00Z">
        <w:r w:rsidRPr="0024595C" w:rsidDel="0024595C">
          <w:rPr>
            <w:rPrChange w:id="177" w:author="Elli Eidelman" w:date="2024-09-27T16:27:00Z" w16du:dateUtc="2024-09-27T13:27:00Z">
              <w:rPr>
                <w:rStyle w:val="Hyperlink"/>
                <w:noProof/>
              </w:rPr>
            </w:rPrChange>
          </w:rPr>
          <w:delText>Figure 18 : Tukey's HSD test results the upper one is trial duration lower is total saccades.</w:delText>
        </w:r>
        <w:r w:rsidDel="0024595C">
          <w:rPr>
            <w:noProof/>
            <w:webHidden/>
          </w:rPr>
          <w:tab/>
          <w:delText>25</w:delText>
        </w:r>
      </w:del>
    </w:p>
    <w:p w14:paraId="1A4569E2" w14:textId="64EDF541" w:rsidR="00C5423C" w:rsidDel="0024595C" w:rsidRDefault="00C5423C">
      <w:pPr>
        <w:pStyle w:val="TableofFigures"/>
        <w:tabs>
          <w:tab w:val="right" w:leader="dot" w:pos="9350"/>
        </w:tabs>
        <w:rPr>
          <w:del w:id="178" w:author="Elli Eidelman" w:date="2024-09-27T16:27:00Z" w16du:dateUtc="2024-09-27T13:27:00Z"/>
          <w:rFonts w:asciiTheme="minorHAnsi" w:eastAsiaTheme="minorEastAsia" w:hAnsiTheme="minorHAnsi" w:cstheme="minorBidi"/>
          <w:noProof/>
          <w:kern w:val="2"/>
          <w:lang w:bidi="he-IL"/>
          <w14:ligatures w14:val="standardContextual"/>
        </w:rPr>
      </w:pPr>
      <w:del w:id="179" w:author="Elli Eidelman" w:date="2024-09-27T16:27:00Z" w16du:dateUtc="2024-09-27T13:27:00Z">
        <w:r w:rsidRPr="0024595C" w:rsidDel="0024595C">
          <w:rPr>
            <w:rPrChange w:id="180" w:author="Elli Eidelman" w:date="2024-09-27T16:27:00Z" w16du:dateUtc="2024-09-27T13:27:00Z">
              <w:rPr>
                <w:rStyle w:val="Hyperlink"/>
                <w:noProof/>
              </w:rPr>
            </w:rPrChange>
          </w:rPr>
          <w:delText>Figure 20 : Total saccades by side.</w:delText>
        </w:r>
        <w:r w:rsidDel="0024595C">
          <w:rPr>
            <w:noProof/>
            <w:webHidden/>
          </w:rPr>
          <w:tab/>
          <w:delText>26</w:delText>
        </w:r>
      </w:del>
    </w:p>
    <w:p w14:paraId="73FBC629" w14:textId="369290DD" w:rsidR="00C5423C" w:rsidDel="0024595C" w:rsidRDefault="00C5423C">
      <w:pPr>
        <w:pStyle w:val="TableofFigures"/>
        <w:tabs>
          <w:tab w:val="right" w:leader="dot" w:pos="9350"/>
        </w:tabs>
        <w:rPr>
          <w:del w:id="181" w:author="Elli Eidelman" w:date="2024-09-27T16:27:00Z" w16du:dateUtc="2024-09-27T13:27:00Z"/>
          <w:rFonts w:asciiTheme="minorHAnsi" w:eastAsiaTheme="minorEastAsia" w:hAnsiTheme="minorHAnsi" w:cstheme="minorBidi"/>
          <w:noProof/>
          <w:kern w:val="2"/>
          <w:lang w:bidi="he-IL"/>
          <w14:ligatures w14:val="standardContextual"/>
        </w:rPr>
      </w:pPr>
      <w:del w:id="182" w:author="Elli Eidelman" w:date="2024-09-27T16:27:00Z" w16du:dateUtc="2024-09-27T13:27:00Z">
        <w:r w:rsidRPr="0024595C" w:rsidDel="0024595C">
          <w:rPr>
            <w:rPrChange w:id="183" w:author="Elli Eidelman" w:date="2024-09-27T16:27:00Z" w16du:dateUtc="2024-09-27T13:27:00Z">
              <w:rPr>
                <w:rStyle w:val="Hyperlink"/>
                <w:noProof/>
              </w:rPr>
            </w:rPrChange>
          </w:rPr>
          <w:delText>Figure 21 : Trial duration by side.</w:delText>
        </w:r>
        <w:r w:rsidDel="0024595C">
          <w:rPr>
            <w:noProof/>
            <w:webHidden/>
          </w:rPr>
          <w:tab/>
          <w:delText>27</w:delText>
        </w:r>
      </w:del>
    </w:p>
    <w:p w14:paraId="1CEE028A" w14:textId="68603231" w:rsidR="00C5423C" w:rsidDel="0024595C" w:rsidRDefault="00C5423C">
      <w:pPr>
        <w:pStyle w:val="TableofFigures"/>
        <w:tabs>
          <w:tab w:val="right" w:leader="dot" w:pos="9350"/>
        </w:tabs>
        <w:rPr>
          <w:del w:id="184" w:author="Elli Eidelman" w:date="2024-09-27T16:27:00Z" w16du:dateUtc="2024-09-27T13:27:00Z"/>
          <w:rFonts w:asciiTheme="minorHAnsi" w:eastAsiaTheme="minorEastAsia" w:hAnsiTheme="minorHAnsi" w:cstheme="minorBidi"/>
          <w:noProof/>
          <w:kern w:val="2"/>
          <w:lang w:bidi="he-IL"/>
          <w14:ligatures w14:val="standardContextual"/>
        </w:rPr>
      </w:pPr>
      <w:del w:id="185" w:author="Elli Eidelman" w:date="2024-09-27T16:27:00Z" w16du:dateUtc="2024-09-27T13:27:00Z">
        <w:r w:rsidRPr="0024595C" w:rsidDel="0024595C">
          <w:rPr>
            <w:rPrChange w:id="186" w:author="Elli Eidelman" w:date="2024-09-27T16:27:00Z" w16du:dateUtc="2024-09-27T13:27:00Z">
              <w:rPr>
                <w:rStyle w:val="Hyperlink"/>
                <w:noProof/>
              </w:rPr>
            </w:rPrChange>
          </w:rPr>
          <w:delText>Figure 21 : Code snip t-test for each side.</w:delText>
        </w:r>
        <w:r w:rsidDel="0024595C">
          <w:rPr>
            <w:noProof/>
            <w:webHidden/>
          </w:rPr>
          <w:tab/>
          <w:delText>28</w:delText>
        </w:r>
      </w:del>
    </w:p>
    <w:p w14:paraId="71E4347B" w14:textId="67A487AE" w:rsidR="00C5423C" w:rsidDel="0024595C" w:rsidRDefault="00C5423C">
      <w:pPr>
        <w:pStyle w:val="TableofFigures"/>
        <w:tabs>
          <w:tab w:val="right" w:leader="dot" w:pos="9350"/>
        </w:tabs>
        <w:rPr>
          <w:del w:id="187" w:author="Elli Eidelman" w:date="2024-09-27T16:27:00Z" w16du:dateUtc="2024-09-27T13:27:00Z"/>
          <w:rFonts w:asciiTheme="minorHAnsi" w:eastAsiaTheme="minorEastAsia" w:hAnsiTheme="minorHAnsi" w:cstheme="minorBidi"/>
          <w:noProof/>
          <w:kern w:val="2"/>
          <w:lang w:bidi="he-IL"/>
          <w14:ligatures w14:val="standardContextual"/>
        </w:rPr>
      </w:pPr>
      <w:del w:id="188" w:author="Elli Eidelman" w:date="2024-09-27T16:27:00Z" w16du:dateUtc="2024-09-27T13:27:00Z">
        <w:r w:rsidRPr="0024595C" w:rsidDel="0024595C">
          <w:rPr>
            <w:rPrChange w:id="189" w:author="Elli Eidelman" w:date="2024-09-27T16:27:00Z" w16du:dateUtc="2024-09-27T13:27:00Z">
              <w:rPr>
                <w:rStyle w:val="Hyperlink"/>
                <w:noProof/>
              </w:rPr>
            </w:rPrChange>
          </w:rPr>
          <w:delText>Figure 23 : t-test for each side.</w:delText>
        </w:r>
        <w:r w:rsidDel="0024595C">
          <w:rPr>
            <w:noProof/>
            <w:webHidden/>
          </w:rPr>
          <w:tab/>
          <w:delText>29</w:delText>
        </w:r>
      </w:del>
    </w:p>
    <w:p w14:paraId="5ABE5668" w14:textId="2DB8C261" w:rsidR="00C5423C" w:rsidDel="0024595C" w:rsidRDefault="00C5423C">
      <w:pPr>
        <w:pStyle w:val="TableofFigures"/>
        <w:tabs>
          <w:tab w:val="right" w:leader="dot" w:pos="9350"/>
        </w:tabs>
        <w:rPr>
          <w:del w:id="190" w:author="Elli Eidelman" w:date="2024-09-27T16:27:00Z" w16du:dateUtc="2024-09-27T13:27:00Z"/>
          <w:rFonts w:asciiTheme="minorHAnsi" w:eastAsiaTheme="minorEastAsia" w:hAnsiTheme="minorHAnsi" w:cstheme="minorBidi"/>
          <w:noProof/>
          <w:kern w:val="2"/>
          <w:lang w:bidi="he-IL"/>
          <w14:ligatures w14:val="standardContextual"/>
        </w:rPr>
      </w:pPr>
      <w:del w:id="191" w:author="Elli Eidelman" w:date="2024-09-27T16:27:00Z" w16du:dateUtc="2024-09-27T13:27:00Z">
        <w:r w:rsidRPr="0024595C" w:rsidDel="0024595C">
          <w:rPr>
            <w:rPrChange w:id="192" w:author="Elli Eidelman" w:date="2024-09-27T16:27:00Z" w16du:dateUtc="2024-09-27T13:27:00Z">
              <w:rPr>
                <w:rStyle w:val="Hyperlink"/>
                <w:noProof/>
              </w:rPr>
            </w:rPrChange>
          </w:rPr>
          <w:delText>Figure 24 : logistic regression results on original data.</w:delText>
        </w:r>
        <w:r w:rsidDel="0024595C">
          <w:rPr>
            <w:noProof/>
            <w:webHidden/>
          </w:rPr>
          <w:tab/>
          <w:delText>31</w:delText>
        </w:r>
      </w:del>
    </w:p>
    <w:p w14:paraId="5305BA35" w14:textId="4E5EB3F6" w:rsidR="00C5423C" w:rsidDel="0024595C" w:rsidRDefault="00C5423C">
      <w:pPr>
        <w:pStyle w:val="TableofFigures"/>
        <w:tabs>
          <w:tab w:val="right" w:leader="dot" w:pos="9350"/>
        </w:tabs>
        <w:rPr>
          <w:del w:id="193" w:author="Elli Eidelman" w:date="2024-09-27T16:27:00Z" w16du:dateUtc="2024-09-27T13:27:00Z"/>
          <w:rFonts w:asciiTheme="minorHAnsi" w:eastAsiaTheme="minorEastAsia" w:hAnsiTheme="minorHAnsi" w:cstheme="minorBidi"/>
          <w:noProof/>
          <w:kern w:val="2"/>
          <w:lang w:bidi="he-IL"/>
          <w14:ligatures w14:val="standardContextual"/>
        </w:rPr>
      </w:pPr>
      <w:del w:id="194" w:author="Elli Eidelman" w:date="2024-09-27T16:27:00Z" w16du:dateUtc="2024-09-27T13:27:00Z">
        <w:r w:rsidRPr="0024595C" w:rsidDel="0024595C">
          <w:rPr>
            <w:rPrChange w:id="195" w:author="Elli Eidelman" w:date="2024-09-27T16:27:00Z" w16du:dateUtc="2024-09-27T13:27:00Z">
              <w:rPr>
                <w:rStyle w:val="Hyperlink"/>
                <w:noProof/>
              </w:rPr>
            </w:rPrChange>
          </w:rPr>
          <w:delText>Figure 25 : generating synthetic data based on observed means and SD.</w:delText>
        </w:r>
        <w:r w:rsidDel="0024595C">
          <w:rPr>
            <w:noProof/>
            <w:webHidden/>
          </w:rPr>
          <w:tab/>
          <w:delText>32</w:delText>
        </w:r>
      </w:del>
    </w:p>
    <w:p w14:paraId="1DC568B6" w14:textId="08118CBF" w:rsidR="00C5423C" w:rsidDel="0024595C" w:rsidRDefault="00C5423C">
      <w:pPr>
        <w:pStyle w:val="TableofFigures"/>
        <w:tabs>
          <w:tab w:val="right" w:leader="dot" w:pos="9350"/>
        </w:tabs>
        <w:rPr>
          <w:del w:id="196" w:author="Elli Eidelman" w:date="2024-09-27T16:27:00Z" w16du:dateUtc="2024-09-27T13:27:00Z"/>
          <w:rFonts w:asciiTheme="minorHAnsi" w:eastAsiaTheme="minorEastAsia" w:hAnsiTheme="minorHAnsi" w:cstheme="minorBidi"/>
          <w:noProof/>
          <w:kern w:val="2"/>
          <w:lang w:bidi="he-IL"/>
          <w14:ligatures w14:val="standardContextual"/>
        </w:rPr>
      </w:pPr>
      <w:del w:id="197" w:author="Elli Eidelman" w:date="2024-09-27T16:27:00Z" w16du:dateUtc="2024-09-27T13:27:00Z">
        <w:r w:rsidRPr="0024595C" w:rsidDel="0024595C">
          <w:rPr>
            <w:rPrChange w:id="198" w:author="Elli Eidelman" w:date="2024-09-27T16:27:00Z" w16du:dateUtc="2024-09-27T13:27:00Z">
              <w:rPr>
                <w:rStyle w:val="Hyperlink"/>
                <w:noProof/>
              </w:rPr>
            </w:rPrChange>
          </w:rPr>
          <w:delText>Figure 26 : results on synthetic data.</w:delText>
        </w:r>
        <w:r w:rsidDel="0024595C">
          <w:rPr>
            <w:noProof/>
            <w:webHidden/>
          </w:rPr>
          <w:tab/>
          <w:delText>33</w:delText>
        </w:r>
      </w:del>
    </w:p>
    <w:p w14:paraId="083ACD94" w14:textId="42608381" w:rsidR="0004420F" w:rsidRPr="002A433F" w:rsidRDefault="0055787E" w:rsidP="00A37F74">
      <w:pPr>
        <w:pStyle w:val="TOCHeading"/>
        <w:rPr>
          <w:szCs w:val="37"/>
        </w:rPr>
      </w:pPr>
      <w:r>
        <w:fldChar w:fldCharType="end"/>
      </w:r>
    </w:p>
    <w:p w14:paraId="0BC7BB96" w14:textId="77777777" w:rsidR="003E67A3" w:rsidRDefault="003E67A3" w:rsidP="00C928F4">
      <w:pPr>
        <w:widowControl w:val="0"/>
        <w:spacing w:before="0" w:line="240" w:lineRule="auto"/>
        <w:jc w:val="left"/>
        <w:rPr>
          <w:rFonts w:asciiTheme="minorBidi" w:hAnsiTheme="minorBidi" w:cstheme="minorBidi"/>
          <w:b/>
          <w:bCs/>
          <w:sz w:val="32"/>
          <w:szCs w:val="37"/>
        </w:rPr>
      </w:pPr>
      <w:bookmarkStart w:id="199" w:name="_Toc155006223"/>
      <w:bookmarkStart w:id="200" w:name="_Toc172449170"/>
      <w:bookmarkStart w:id="201" w:name="_Toc172470198"/>
      <w:r>
        <w:br w:type="page"/>
      </w:r>
    </w:p>
    <w:p w14:paraId="286CB46C" w14:textId="6A9FB3F5" w:rsidR="00B133F5" w:rsidRPr="002A433F" w:rsidRDefault="00C63576" w:rsidP="00A37F74">
      <w:pPr>
        <w:pStyle w:val="Heading1"/>
      </w:pPr>
      <w:bookmarkStart w:id="202" w:name="_Toc173076252"/>
      <w:bookmarkStart w:id="203" w:name="_Toc173076458"/>
      <w:bookmarkStart w:id="204" w:name="_Toc176022168"/>
      <w:r w:rsidRPr="002A433F">
        <w:lastRenderedPageBreak/>
        <w:t>Abstract</w:t>
      </w:r>
      <w:bookmarkEnd w:id="44"/>
      <w:bookmarkEnd w:id="199"/>
      <w:bookmarkEnd w:id="200"/>
      <w:bookmarkEnd w:id="201"/>
      <w:bookmarkEnd w:id="202"/>
      <w:bookmarkEnd w:id="203"/>
      <w:bookmarkEnd w:id="204"/>
    </w:p>
    <w:p w14:paraId="4D7354C4" w14:textId="77777777" w:rsidR="00D23C57" w:rsidRDefault="00D23C57" w:rsidP="00B82825">
      <w:pPr>
        <w:ind w:left="576"/>
        <w:jc w:val="left"/>
        <w:rPr>
          <w:lang w:bidi="he-IL"/>
        </w:rPr>
      </w:pPr>
      <w:bookmarkStart w:id="205" w:name="_Toc172449171"/>
      <w:bookmarkStart w:id="206" w:name="_Toc172470199"/>
      <w:bookmarkStart w:id="207" w:name="_Toc173076253"/>
      <w:bookmarkStart w:id="208" w:name="_Toc173076459"/>
      <w:r>
        <w:rPr>
          <w:lang w:bidi="he-IL"/>
        </w:rPr>
        <w:t xml:space="preserve">In </w:t>
      </w:r>
      <w:r w:rsidRPr="00A24AFF">
        <w:rPr>
          <w:lang w:bidi="he-IL"/>
        </w:rPr>
        <w:t>a complex and stimulus-rich environment,</w:t>
      </w:r>
      <w:r>
        <w:rPr>
          <w:lang w:bidi="he-IL"/>
        </w:rPr>
        <w:t xml:space="preserve"> attentional processes play a pivotal role in understanding how individuals interact with their surroundings, including both everyday tasks and the operation of human-operated machines. Attention, often regarded as a limited cognitive resource, shapes our perception, decision-making, and actions. This phenomenon extends to the realm of human-machine interfaces, where attention is a critical factor in ensuring efficient and safe interactions. </w:t>
      </w:r>
    </w:p>
    <w:p w14:paraId="5C87C6DB" w14:textId="77777777" w:rsidR="00D23C57" w:rsidRDefault="00D23C57" w:rsidP="00B82825">
      <w:pPr>
        <w:ind w:left="576"/>
        <w:jc w:val="left"/>
        <w:rPr>
          <w:lang w:bidi="he-IL"/>
        </w:rPr>
      </w:pPr>
      <w:r>
        <w:rPr>
          <w:lang w:bidi="he-IL"/>
        </w:rPr>
        <w:t>Attention research has traditionally relied on computer-based experimental paradigms to unravel its underlying mechanisms. While such controlled settings have yielded invaluable insights, it is essential to understand attentional processes in naturalistic environments and real-world contexts. These real-world situations demand a nuanced understanding of how attention operates, as it significantly influences our ability to perceive and act upon our surroundings.</w:t>
      </w:r>
    </w:p>
    <w:p w14:paraId="5FE4AFBA" w14:textId="28E8A653" w:rsidR="00D23C57" w:rsidRDefault="00D23C57" w:rsidP="00B82825">
      <w:pPr>
        <w:ind w:left="576"/>
        <w:jc w:val="left"/>
        <w:rPr>
          <w:lang w:bidi="he-IL"/>
        </w:rPr>
      </w:pPr>
      <w:r>
        <w:rPr>
          <w:lang w:bidi="he-IL"/>
        </w:rPr>
        <w:t>Recent advancements in technology have opened new avenues for exploring attention in ecologically valid settings. Specifically, Virtual Reality (VR) technology offers the creation of immersive, real-world-like scenarios, allowing researchers to investigate human behavior and cognition in more naturalistic contexts. Beyond its applications in attention research, VR has been utilized across diverse fields, offering innovative solutions and insights.</w:t>
      </w:r>
      <w:r w:rsidRPr="00590A6E">
        <w:rPr>
          <w:lang w:bidi="he-IL"/>
        </w:rPr>
        <w:t xml:space="preserve"> </w:t>
      </w:r>
      <w:r w:rsidR="00224CD2">
        <w:rPr>
          <w:lang w:bidi="he-IL"/>
        </w:rPr>
        <w:fldChar w:fldCharType="begin"/>
      </w:r>
      <w:r w:rsidR="00224CD2">
        <w:rPr>
          <w:lang w:bidi="he-IL"/>
        </w:rPr>
        <w:instrText xml:space="preserve"> ADDIN ZOTERO_ITEM CSL_CITATION {"citationID":"Jwz2z4GU","properties":{"formattedCitation":"[1]","plainCitation":"[1]","noteIndex":0},"citationItems":[{"id":152,"uris":["http://zotero.org/users/10630913/items/UQ2VFF4B"],"itemData":{"id":152,"type":"paper-conference","container-title":"2017 IEEE International Conference on Multimedia &amp; Expo Workshops (ICMEW)","DOI":"10.1109/ICMEW.2017.8026231","event-place":"Hong Kong, Hong Kong","event-title":"2017 IEEE International Conference on Multimedia &amp; Expo Workshops (ICMEW)","ISBN":"978-1-5386-0560-8","language":"en","page":"73-78","publisher":"IEEE","publisher-place":"Hong Kong, Hong Kong","source":"DOI.org (Crossref)","title":"A simple method to obtain visual attention data in head mounted virtual reality","URL":"http://ieeexplore.ieee.org/document/8026231/","author":[{"family":"Upenik","given":"Evgeniy"},{"family":"Ebrahimi","given":"Touradj"}],"accessed":{"date-parts":[["2024",1,23]]},"issued":{"date-parts":[["2017",7]]}}}],"schema":"https://github.com/citation-style-language/schema/raw/master/csl-citation.json"} </w:instrText>
      </w:r>
      <w:r w:rsidR="00224CD2">
        <w:rPr>
          <w:lang w:bidi="he-IL"/>
        </w:rPr>
        <w:fldChar w:fldCharType="separate"/>
      </w:r>
      <w:r w:rsidR="00224CD2" w:rsidRPr="00224CD2">
        <w:rPr>
          <w:lang w:bidi="he-IL"/>
        </w:rPr>
        <w:t>[1]</w:t>
      </w:r>
      <w:r w:rsidR="00224CD2">
        <w:rPr>
          <w:lang w:bidi="he-IL"/>
        </w:rPr>
        <w:fldChar w:fldCharType="end"/>
      </w:r>
      <w:r w:rsidR="00224CD2">
        <w:rPr>
          <w:lang w:bidi="he-IL"/>
        </w:rPr>
        <w:t xml:space="preserve"> </w:t>
      </w:r>
      <w:r w:rsidR="00224CD2">
        <w:rPr>
          <w:lang w:bidi="he-IL"/>
        </w:rPr>
        <w:fldChar w:fldCharType="begin"/>
      </w:r>
      <w:r w:rsidR="00224CD2">
        <w:rPr>
          <w:lang w:bidi="he-IL"/>
        </w:rPr>
        <w:instrText xml:space="preserve"> ADDIN ZOTERO_ITEM CSL_CITATION {"citationID":"OXoSFe1M","properties":{"formattedCitation":"[2]","plainCitation":"[2]","noteIndex":0},"citationItems":[{"id":158,"uris":["http://zotero.org/users/10630913/items/KGICRCDR"],"itemData":{"id":158,"type":"article-journal","abstract":"Introduction: Executive dysfunctions constitute a signiﬁcant public health problem: their high impact on everyday life makes it a priority to identify early strategies for evaluating and rehabilitating these disorders in a real-life context. The ecological limitation of traditional neuropsychological tests and several difﬁculties in administering tests or training in real-life scenarios have paved the way to use Virtual Reality-based tools to evaluate and rehabilitate Executive Functions (EFs) in real-life. Objective: This work aims to conduct a systematic review to provide a detailed description of the VR-based tools currently developed for the evaluation and rehabilitation of EFs. Methods: We systematically searched for original manuscripts regarding VR tools and EFs by looking for titles and abstracts in the PubMed, Scopus, PsycInfo, and Web of Science databases up to November 2021 that contained the following keywords “Virtual Reality” AND “Executive function</w:instrText>
      </w:r>
      <w:r w:rsidR="00224CD2" w:rsidRPr="00B82825">
        <w:rPr>
          <w:rFonts w:ascii="Cambria Math" w:hAnsi="Cambria Math" w:cs="Cambria Math"/>
          <w:lang w:bidi="he-IL"/>
        </w:rPr>
        <w:instrText>∗</w:instrText>
      </w:r>
      <w:r w:rsidR="00224CD2">
        <w:rPr>
          <w:lang w:bidi="he-IL"/>
        </w:rPr>
        <w:instrText xml:space="preserve">.” Results and Conclusion: We analyzed 301 articles, of which 100 were included. Our work shows that available VR-based tools appear promising solutions for an ecological assessment and treatment of EFs in healthy subjects and several clinical populations.","container-title":"Frontiers in Psychology","DOI":"10.3389/fpsyg.2022.833136","ISSN":"1664-1078","journalAbbreviation":"Front. Psychol.","language":"en","page":"833136","source":"DOI.org (Crossref)","title":"Available Virtual Reality-Based Tools for Executive Functions: A Systematic Review","title-short":"Available Virtual Reality-Based Tools for Executive Functions","volume":"13","author":[{"family":"Borgnis","given":"Francesca"},{"family":"Baglio","given":"Francesca"},{"family":"Pedroli","given":"Elisa"},{"family":"Rossetto","given":"Federica"},{"family":"Uccellatore","given":"Lidia"},{"family":"Oliveira","given":"Jorge Alexandre Gaspar"},{"family":"Riva","given":"Giuseppe"},{"family":"Cipresso","given":"Pietro"}],"issued":{"date-parts":[["2022",4,11]]}}}],"schema":"https://github.com/citation-style-language/schema/raw/master/csl-citation.json"} </w:instrText>
      </w:r>
      <w:r w:rsidR="00224CD2">
        <w:rPr>
          <w:lang w:bidi="he-IL"/>
        </w:rPr>
        <w:fldChar w:fldCharType="separate"/>
      </w:r>
      <w:r w:rsidR="00224CD2" w:rsidRPr="00224CD2">
        <w:rPr>
          <w:lang w:bidi="he-IL"/>
        </w:rPr>
        <w:t>[2]</w:t>
      </w:r>
      <w:r w:rsidR="00224CD2">
        <w:rPr>
          <w:lang w:bidi="he-IL"/>
        </w:rPr>
        <w:fldChar w:fldCharType="end"/>
      </w:r>
    </w:p>
    <w:p w14:paraId="63364930" w14:textId="433B54B7" w:rsidR="00D23C57" w:rsidRDefault="00D23C57" w:rsidP="00B82825">
      <w:pPr>
        <w:ind w:left="576"/>
        <w:jc w:val="left"/>
        <w:rPr>
          <w:lang w:bidi="he-IL"/>
        </w:rPr>
      </w:pPr>
      <w:r>
        <w:rPr>
          <w:lang w:bidi="he-IL"/>
        </w:rPr>
        <w:t xml:space="preserve">This work seeks to address the need to bridge the gap between attention research conducted in controlled laboratory environments and attentional processes at play in real-world contexts. </w:t>
      </w:r>
      <w:r w:rsidRPr="00F43AF1">
        <w:rPr>
          <w:lang w:bidi="he-IL"/>
        </w:rPr>
        <w:t>we will focus on measures of eye gaze</w:t>
      </w:r>
      <w:r>
        <w:rPr>
          <w:lang w:bidi="he-IL"/>
        </w:rPr>
        <w:t xml:space="preserve"> as a powerful tool for monitoring attentional focus, in both naturalistic research setting using VR and traditional computer-based paradigms. Eye gaze serves as a reliable indicator of where individuals allocate their attention, providing invaluable data for understanding cognitive processes.</w:t>
      </w:r>
      <w:r w:rsidR="00224CD2">
        <w:rPr>
          <w:lang w:bidi="he-IL"/>
        </w:rPr>
        <w:fldChar w:fldCharType="begin"/>
      </w:r>
      <w:r w:rsidR="00224CD2">
        <w:rPr>
          <w:lang w:bidi="he-IL"/>
        </w:rPr>
        <w:instrText xml:space="preserve"> ADDIN ZOTERO_ITEM CSL_CITATION {"citationID":"NXfj5ZDH","properties":{"formattedCitation":"[3]","plainCitation":"[3]","noteIndex":0},"citationItems":[{"id":156,"uris":["http://zotero.org/users/10630913/items/8S6GAGDY"],"itemData":{"id":156,"type":"article-journal","abstract":"Eye tracking is becoming increasingly available in head-mounted virtual reality displays with various headsets with integrated eye trackers already commercially available. The applications of eye tracking in virtual reality are highly diversiﬁed and span multiple disciplines. As a result, the number of peer-reviewed publications that study eye tracking applications has surged in recent years. We performed a broad review to comprehensively search academic literature databases with the aim of assessing the extent of published research dealing with applications of eye tracking in virtual reality, and highlighting challenges, limitations and areas for future research.","container-title":"Virtual Reality","DOI":"10.1007/s10055-022-00738-z","ISSN":"1359-4338, 1434-9957","issue":"2","journalAbbreviation":"Virtual Reality","language":"en","page":"1481-1505","source":"DOI.org (Crossref)","title":"Eye Tracking in Virtual Reality: a Broad Review of Applications and Challenges","title-short":"Eye Tracking in Virtual Reality","volume":"27","author":[{"family":"Adhanom","given":"Isayas Berhe"},{"family":"MacNeilage","given":"Paul"},{"family":"Folmer","given":"Eelke"}],"issued":{"date-parts":[["2023",6]]}}}],"schema":"https://github.com/citation-style-language/schema/raw/master/csl-citation.json"} </w:instrText>
      </w:r>
      <w:r w:rsidR="00224CD2">
        <w:rPr>
          <w:lang w:bidi="he-IL"/>
        </w:rPr>
        <w:fldChar w:fldCharType="separate"/>
      </w:r>
      <w:r w:rsidR="00224CD2" w:rsidRPr="00224CD2">
        <w:rPr>
          <w:lang w:bidi="he-IL"/>
        </w:rPr>
        <w:t>[3]</w:t>
      </w:r>
      <w:r w:rsidR="00224CD2">
        <w:rPr>
          <w:lang w:bidi="he-IL"/>
        </w:rPr>
        <w:fldChar w:fldCharType="end"/>
      </w:r>
      <w:r w:rsidR="00224CD2">
        <w:rPr>
          <w:lang w:bidi="he-IL"/>
        </w:rPr>
        <w:t xml:space="preserve"> </w:t>
      </w:r>
    </w:p>
    <w:p w14:paraId="34A28F61" w14:textId="335D7D79" w:rsidR="00D23C57" w:rsidRDefault="00D23C57" w:rsidP="00B82825">
      <w:pPr>
        <w:ind w:left="576"/>
        <w:jc w:val="left"/>
        <w:rPr>
          <w:lang w:bidi="he-IL"/>
        </w:rPr>
      </w:pPr>
      <w:r>
        <w:rPr>
          <w:lang w:bidi="he-IL"/>
        </w:rPr>
        <w:t xml:space="preserve">Our primary objectives are twofold: First, we propose to develop an integrative framework that combines VR technology with eye tracking to monitor attentional focus. Second, we </w:t>
      </w:r>
      <w:r>
        <w:rPr>
          <w:lang w:bidi="he-IL"/>
        </w:rPr>
        <w:lastRenderedPageBreak/>
        <w:t xml:space="preserve">aim to gain a deeper understanding of attentional processes by comparing their manifestation in naturalistic environments to the traditional computer-based experimental paradigms </w:t>
      </w:r>
      <w:r w:rsidR="00224CD2">
        <w:rPr>
          <w:lang w:bidi="he-IL"/>
        </w:rPr>
        <w:fldChar w:fldCharType="begin"/>
      </w:r>
      <w:r w:rsidR="00224CD2">
        <w:rPr>
          <w:lang w:bidi="he-IL"/>
        </w:rPr>
        <w:instrText xml:space="preserve"> ADDIN ZOTERO_ITEM CSL_CITATION {"citationID":"uosVr3sL","properties":{"formattedCitation":"[4]","plainCitation":"[4]","noteIndex":0},"citationItems":[{"id":166,"uris":["http://zotero.org/users/10630913/items/Z9PA6N6M"],"itemData":{"id":166,"type":"article-journal","abstract":"Emerging technologies offer the potential to expand the domain of the future workforce to extreme environments, such as outer space and alien terrains. To understand how humans navigate in such environments that lack familiar spatial cues this study examined spatial perception in three types of environments. The environments were simulated using virtual reality. We examined participants’ ability to estimate the size and distance of stimuli under conditions of minimal, moderate, or maximum visual cues, corresponding to an environment simulating outer space, an alien terrain, or a typical cityscape, respectively. The ﬁndings show underestimation of distance in both the maximum and the minimum visual cue environment but a tendency for overestimation of distance in the moderate environment. We further observed that depth estimation was substantially better in the minimum environment than in the other two environments. However, estimation of height was more accurate in the environment with maximum cues (cityscape) than the environment with minimum cues (outer space). More generally, our results suggest that familiar visual cues facilitated better estimation of size and distance than unfamiliar cues. In fact, the presence of unfamiliar, and perhaps misleading visual cues (characterizing the alien terrain environment), was more disruptive than an environment with a total absence of visual cues for distance and size perception. The ﬁndings have implications for training workers to better adapt to extreme environments.","container-title":"Applied Sciences","DOI":"10.3390/app112311510","ISSN":"2076-3417","issue":"23","journalAbbreviation":"Applied Sciences","language":"en","page":"11510","source":"DOI.org (Crossref)","title":"Judgments of Object Size and Distance across Different Virtual Reality Environments: A Preliminary Study","title-short":"Judgments of Object Size and Distance across Different Virtual Reality Environments","volume":"11","author":[{"family":"Park","given":"Hannah"},{"family":"Faghihi","given":"Nafiseh"},{"family":"Dixit","given":"Manish"},{"family":"Vaid","given":"Jyotsna"},{"family":"McNamara","given":"Ann"}],"issued":{"date-parts":[["2021",12,4]]}}}],"schema":"https://github.com/citation-style-language/schema/raw/master/csl-citation.json"} </w:instrText>
      </w:r>
      <w:r w:rsidR="00224CD2">
        <w:rPr>
          <w:lang w:bidi="he-IL"/>
        </w:rPr>
        <w:fldChar w:fldCharType="separate"/>
      </w:r>
      <w:r w:rsidR="00224CD2" w:rsidRPr="00224CD2">
        <w:rPr>
          <w:lang w:bidi="he-IL"/>
        </w:rPr>
        <w:t>[4]</w:t>
      </w:r>
      <w:r w:rsidR="00224CD2">
        <w:rPr>
          <w:lang w:bidi="he-IL"/>
        </w:rPr>
        <w:fldChar w:fldCharType="end"/>
      </w:r>
      <w:r w:rsidR="00224CD2">
        <w:rPr>
          <w:lang w:bidi="he-IL"/>
        </w:rPr>
        <w:t xml:space="preserve"> </w:t>
      </w:r>
      <w:r w:rsidR="00224CD2">
        <w:rPr>
          <w:lang w:bidi="he-IL"/>
        </w:rPr>
        <w:fldChar w:fldCharType="begin"/>
      </w:r>
      <w:r w:rsidR="00224CD2">
        <w:rPr>
          <w:lang w:bidi="he-IL"/>
        </w:rPr>
        <w:instrText xml:space="preserve"> ADDIN ZOTERO_ITEM CSL_CITATION {"citationID":"pOm0aXGd","properties":{"formattedCitation":"[5]","plainCitation":"[5]","noteIndex":0},"citationItems":[{"id":162,"uris":["http://zotero.org/users/10630913/items/US27MWFT"],"itemData":{"id":162,"type":"article-journal","abstract":"Decades of research have shown that absolute egocentric distance is underestimated in virtual environments (VEs) when compared with the real world. This finding has implications on the use of VEs for applications that require an accurate sense of absolute scale. Fortunately, this underperception of scale can be attenuated by several factors, making perception more similar to (but still not the same as) that of the real world. Here, we examine these factors as two categories: (i) experience inherent to the observer, and (ii) characteristics inherent to the display technology. We analyse how these factors influence the sources of information for absolute distance perception with the goal of understanding how the scale of virtual spaces is calibrated. We identify six types of cues that change with these approaches, contributing both to a theoretical understanding of depth perception in VEs and a call for future research that can benefit from changing technologies. This article is part of the theme issue ‘New approaches to 3D vision’.","container-title":"Philosophical Transactions of the Royal Society B: Biological Sciences","DOI":"10.1098/rstb.2021.0456","ISSN":"0962-8436, 1471-2970","issue":"1869","journalAbbreviation":"Phil. Trans. R. Soc. B","language":"en","page":"20210456","source":"DOI.org (Crossref)","title":"Perceiving distance in virtual reality: theoretical insights from contemporary technologies","title-short":"Perceiving distance in virtual reality","volume":"378","author":[{"family":"Creem-Regehr","given":"Sarah H."},{"family":"Stefanucci","given":"Jeanine K."},{"family":"Bodenheimer","given":"Bobby"}],"issued":{"date-parts":[["2023",1,30]]}}}],"schema":"https://github.com/citation-style-language/schema/raw/master/csl-citation.json"} </w:instrText>
      </w:r>
      <w:r w:rsidR="00224CD2">
        <w:rPr>
          <w:lang w:bidi="he-IL"/>
        </w:rPr>
        <w:fldChar w:fldCharType="separate"/>
      </w:r>
      <w:r w:rsidR="00224CD2" w:rsidRPr="00224CD2">
        <w:rPr>
          <w:lang w:bidi="he-IL"/>
        </w:rPr>
        <w:t>[5]</w:t>
      </w:r>
      <w:r w:rsidR="00224CD2">
        <w:rPr>
          <w:lang w:bidi="he-IL"/>
        </w:rPr>
        <w:fldChar w:fldCharType="end"/>
      </w:r>
    </w:p>
    <w:p w14:paraId="5B634704" w14:textId="6D9214E9" w:rsidR="00D23C57" w:rsidRDefault="00D23C57" w:rsidP="00B82825">
      <w:pPr>
        <w:ind w:left="576"/>
        <w:jc w:val="left"/>
        <w:rPr>
          <w:lang w:bidi="he-IL"/>
        </w:rPr>
      </w:pPr>
      <w:r>
        <w:rPr>
          <w:lang w:bidi="he-IL"/>
        </w:rPr>
        <w:t xml:space="preserve">To achieve these goals, we will employ a specific experimental test case focusing on the perception of actual and perceived object size. This test case was chosen based on recent findings </w:t>
      </w:r>
      <w:r w:rsidR="00224CD2">
        <w:rPr>
          <w:lang w:bidi="he-IL"/>
        </w:rPr>
        <w:fldChar w:fldCharType="begin"/>
      </w:r>
      <w:r w:rsidR="00224CD2">
        <w:rPr>
          <w:lang w:bidi="he-IL"/>
        </w:rPr>
        <w:instrText xml:space="preserve"> ADDIN ZOTERO_ITEM CSL_CITATION {"citationID":"cYD16oHj","properties":{"formattedCitation":"[6]","plainCitation":"[6]","noteIndex":0},"citationItems":[{"id":150,"uris":["http://zotero.org/users/10630913/items/2PE8IE76"],"itemData":{"id":150,"type":"article-journal","abstract":"Significance\n            It is unclear what makes some of the numerous visual scenes we encounter every day memorable (while others are not) when we make no intentional effort to memorize them. Here, we reasoned that although visual perception is somewhat size invariant (e.g., we can recognize a person from multiple distances), visual memory would depend on image size. Across experiments, where participants freely viewed images without any memory- or nonmemory-related task (similar to naturalistic visual behavior), larger images were remembered better than smaller ones (about 1.5 times better), and this effect was proportional to image size. Our study indicates that physical stimulus dimensions (as the size of an image) influence memory, and this may have significant implications to learning, aging, development, etc.\n          , \n            \n              We are constantly exposed to multiple visual scenes, and while freely viewing them without an intentional effort to memorize or encode them, only some are remembered. It has been suggested that image memory is influenced by multiple factors, such as depth of processing, familiarity, and visual category. However, this is typically investigated when people are instructed to perform a task (e.g., remember or make some judgment about the images), which may modulate processing at multiple levels and thus, may not generalize to naturalistic visual behavior. Visual memory is assumed to rely on high-level visual perception that shows a level of size invariance and therefore is not assumed to be highly dependent on image size. Here, we reasoned that during naturalistic vision, free of task-related modulations, bigger images stimulate more visual system processing resources (from retina to cortex) and would, therefore, be better remembered. In an extensive set of seven experiments, naïve participants (\n              n\n              = 182) were asked to freely view presented images (sized 3° to 24°) without any instructed encoding task. Afterward, they were given a surprise recognition test (midsized images, 50% already seen). Larger images were remembered better than smaller ones across all experiments (</w:instrText>
      </w:r>
      <w:r w:rsidR="00224CD2" w:rsidRPr="00B82825">
        <w:rPr>
          <w:rFonts w:ascii="Cambria Math" w:hAnsi="Cambria Math" w:cs="Cambria Math"/>
          <w:lang w:bidi="he-IL"/>
        </w:rPr>
        <w:instrText>∼</w:instrText>
      </w:r>
      <w:r w:rsidR="00224CD2">
        <w:rPr>
          <w:lang w:bidi="he-IL"/>
        </w:rPr>
        <w:instrText xml:space="preserve">20% higher accuracy or </w:instrText>
      </w:r>
      <w:r w:rsidR="00224CD2" w:rsidRPr="00B82825">
        <w:rPr>
          <w:rFonts w:ascii="Cambria Math" w:hAnsi="Cambria Math" w:cs="Cambria Math"/>
          <w:lang w:bidi="he-IL"/>
        </w:rPr>
        <w:instrText>∼</w:instrText>
      </w:r>
      <w:r w:rsidR="00224CD2">
        <w:rPr>
          <w:lang w:bidi="he-IL"/>
        </w:rPr>
        <w:instrText xml:space="preserve">1.5 times better). Memory was proportional to image size, faces were better remembered, and outdoors the least. Results were robust even when controlling for image set, presentation order, screen resolution, image scaling at test, or the amount of information. While multiple factors affect image memory, our results suggest that low- to high-level processes may all contribute to image memory.","container-title":"Proceedings of the National Academy of Sciences","DOI":"10.1073/pnas.2119614119","ISSN":"0027-8424, 1091-6490","issue":"4","journalAbbreviation":"Proc. Natl. Acad. Sci. U.S.A.","language":"en","page":"e2119614119","source":"DOI.org (Crossref)","title":"Larger images are better remembered during naturalistic encoding","volume":"119","author":[{"family":"Masarwa","given":"Shaimaa"},{"family":"Kreichman","given":"Olga"},{"family":"Gilaie-Dotan","given":"Sharon"}],"issued":{"date-parts":[["2022",1,25]]}}}],"schema":"https://github.com/citation-style-language/schema/raw/master/csl-citation.json"} </w:instrText>
      </w:r>
      <w:r w:rsidR="00224CD2">
        <w:rPr>
          <w:lang w:bidi="he-IL"/>
        </w:rPr>
        <w:fldChar w:fldCharType="separate"/>
      </w:r>
      <w:r w:rsidR="00224CD2" w:rsidRPr="00224CD2">
        <w:rPr>
          <w:lang w:bidi="he-IL"/>
        </w:rPr>
        <w:t>[6]</w:t>
      </w:r>
      <w:r w:rsidR="00224CD2">
        <w:rPr>
          <w:lang w:bidi="he-IL"/>
        </w:rPr>
        <w:fldChar w:fldCharType="end"/>
      </w:r>
      <w:r w:rsidR="00224CD2">
        <w:rPr>
          <w:lang w:bidi="he-IL"/>
        </w:rPr>
        <w:t xml:space="preserve"> </w:t>
      </w:r>
      <w:r>
        <w:rPr>
          <w:lang w:bidi="he-IL"/>
        </w:rPr>
        <w:t>that highlighted the influence of various factors on object size perception, particularly in real-world scenarios. Virtual reality provides a unique platform to manipulate object size while embedding it in a realistic environment, complete with depth cues that further affect perceived size based on distance, which surpass the experience that can be achieved using standard computer-based testing.</w:t>
      </w:r>
      <w:r w:rsidR="00224CD2">
        <w:rPr>
          <w:lang w:bidi="he-IL"/>
        </w:rPr>
        <w:t xml:space="preserve"> </w:t>
      </w:r>
      <w:r w:rsidR="00224CD2">
        <w:rPr>
          <w:lang w:bidi="he-IL"/>
        </w:rPr>
        <w:fldChar w:fldCharType="begin"/>
      </w:r>
      <w:r w:rsidR="00E66AFC">
        <w:rPr>
          <w:lang w:bidi="he-IL"/>
        </w:rPr>
        <w:instrText xml:space="preserve"> ADDIN ZOTERO_ITEM CSL_CITATION {"citationID":"5ZL0QtJb","properties":{"formattedCitation":"[4]","plainCitation":"[4]","noteIndex":0},"citationItems":[{"id":166,"uris":["http://zotero.org/users/10630913/items/Z9PA6N6M"],"itemData":{"id":166,"type":"article-journal","abstract":"Emerging technologies offer the potential to expand the domain of the future workforce to extreme environments, such as outer space and alien terrains. To understand how humans navigate in such environments that lack familiar spatial cues this study examined spatial perception in three types of environments. The environments were simulated using virtual reality. We examined participants’ ability to estimate the size and distance of stimuli under conditions of minimal, moderate, or maximum visual cues, corresponding to an environment simulating outer space, an alien terrain, or a typical cityscape, respectively. The ﬁndings show underestimation of distance in both the maximum and the minimum visual cue environment but a tendency for overestimation of distance in the moderate environment. We further observed that depth estimation was substantially better in the minimum environment than in the other two environments. However, estimation of height was more accurate in the environment with maximum cues (cityscape) than the environment with minimum cues (outer space). More generally, our results suggest that familiar visual cues facilitated better estimation of size and distance than unfamiliar cues. In fact, the presence of unfamiliar, and perhaps misleading visual cues (characterizing the alien terrain environment), was more disruptive than an environment with a total absence of visual cues for distance and size perception. The ﬁndings have implications for training workers to better adapt to extreme environments.","container-title":"Applied Sciences","DOI":"10.3390/app112311510","ISSN":"2076-3417","issue":"23","journalAbbreviation":"Applied Sciences","language":"en","page":"11510","source":"DOI.org (Crossref)","title":"Judgments of Object Size and Distance across Different Virtual Reality Environments: A Preliminary Study","title-short":"Judgments of Object Size and Distance across Different Virtual Reality Environments","volume":"11","author":[{"family":"Park","given":"Hannah"},{"family":"Faghihi","given":"Nafiseh"},{"family":"Dixit","given":"Manish"},{"family":"Vaid","given":"Jyotsna"},{"family":"McNamara","given":"Ann"}],"issued":{"date-parts":[["2021",12,4]]}}}],"schema":"https://github.com/citation-style-language/schema/raw/master/csl-citation.json"} </w:instrText>
      </w:r>
      <w:r w:rsidR="00224CD2">
        <w:rPr>
          <w:lang w:bidi="he-IL"/>
        </w:rPr>
        <w:fldChar w:fldCharType="separate"/>
      </w:r>
      <w:r w:rsidR="00224CD2" w:rsidRPr="00224CD2">
        <w:rPr>
          <w:lang w:bidi="he-IL"/>
        </w:rPr>
        <w:t>[4]</w:t>
      </w:r>
      <w:r w:rsidR="00224CD2">
        <w:rPr>
          <w:lang w:bidi="he-IL"/>
        </w:rPr>
        <w:fldChar w:fldCharType="end"/>
      </w:r>
    </w:p>
    <w:p w14:paraId="0AA848EF" w14:textId="76C9E91A" w:rsidR="00D23C57" w:rsidRDefault="00D23C57" w:rsidP="00B82825">
      <w:pPr>
        <w:ind w:left="576"/>
        <w:jc w:val="left"/>
        <w:rPr>
          <w:lang w:bidi="he-IL"/>
        </w:rPr>
      </w:pPr>
      <w:r>
        <w:rPr>
          <w:lang w:bidi="he-IL"/>
        </w:rPr>
        <w:t>By combining real-world environments and eye gaze tracking, this research aims to shed light on the intricacies of attentional processes and their role in our daily lives. Ultimately, the findings of this study will contribute to the advancement of human-computer interaction, attention research, and our understanding of cognitive processes in ecologically valid contexts.</w:t>
      </w:r>
    </w:p>
    <w:p w14:paraId="3B007631" w14:textId="77777777" w:rsidR="00D23C57" w:rsidRDefault="00D23C57" w:rsidP="00C928F4">
      <w:pPr>
        <w:widowControl w:val="0"/>
        <w:spacing w:before="0" w:line="240" w:lineRule="auto"/>
        <w:jc w:val="left"/>
      </w:pPr>
      <w:r>
        <w:br w:type="page"/>
      </w:r>
    </w:p>
    <w:p w14:paraId="46B70865" w14:textId="77777777" w:rsidR="00D23C57" w:rsidRDefault="00D23C57" w:rsidP="00C928F4">
      <w:pPr>
        <w:jc w:val="left"/>
      </w:pPr>
    </w:p>
    <w:p w14:paraId="24D5EF60" w14:textId="2A7ACEE7" w:rsidR="00F03817" w:rsidRPr="00872929" w:rsidRDefault="001E26A2" w:rsidP="00A37F74">
      <w:pPr>
        <w:pStyle w:val="Heading1"/>
      </w:pPr>
      <w:bookmarkStart w:id="209" w:name="_Toc176022169"/>
      <w:bookmarkEnd w:id="205"/>
      <w:bookmarkEnd w:id="206"/>
      <w:bookmarkEnd w:id="207"/>
      <w:bookmarkEnd w:id="208"/>
      <w:r w:rsidRPr="001E26A2">
        <w:t>Acknowledgments</w:t>
      </w:r>
      <w:bookmarkEnd w:id="209"/>
    </w:p>
    <w:p w14:paraId="03DF8475" w14:textId="7FADF31F" w:rsidR="007F05B6" w:rsidRDefault="007F05B6" w:rsidP="009641A3">
      <w:pPr>
        <w:ind w:left="576"/>
        <w:jc w:val="left"/>
        <w:rPr>
          <w:lang w:bidi="he-IL"/>
        </w:rPr>
      </w:pPr>
      <w:r>
        <w:rPr>
          <w:lang w:bidi="he-IL"/>
        </w:rPr>
        <w:t xml:space="preserve">I </w:t>
      </w:r>
      <w:r w:rsidRPr="007F05B6">
        <w:rPr>
          <w:lang w:bidi="he-IL"/>
        </w:rPr>
        <w:t xml:space="preserve">would like to express my deepest gratitude to everyone who has supported me throughout the process of completing this </w:t>
      </w:r>
      <w:r>
        <w:rPr>
          <w:lang w:bidi="he-IL"/>
        </w:rPr>
        <w:t>work</w:t>
      </w:r>
      <w:r w:rsidRPr="007F05B6">
        <w:rPr>
          <w:lang w:bidi="he-IL"/>
        </w:rPr>
        <w:t>.</w:t>
      </w:r>
    </w:p>
    <w:p w14:paraId="3902AE9F" w14:textId="6DEF67D6" w:rsidR="007F05B6" w:rsidRPr="007F05B6" w:rsidRDefault="007F05B6" w:rsidP="009641A3">
      <w:pPr>
        <w:ind w:left="576"/>
        <w:jc w:val="left"/>
        <w:rPr>
          <w:lang w:bidi="he-IL"/>
        </w:rPr>
      </w:pPr>
      <w:r w:rsidRPr="007F05B6">
        <w:rPr>
          <w:lang w:bidi="he-IL"/>
        </w:rPr>
        <w:t>Firs</w:t>
      </w:r>
      <w:r>
        <w:rPr>
          <w:lang w:bidi="he-IL"/>
        </w:rPr>
        <w:t>t</w:t>
      </w:r>
      <w:r w:rsidRPr="007F05B6">
        <w:rPr>
          <w:lang w:bidi="he-IL"/>
        </w:rPr>
        <w:t xml:space="preserve">, I would like to thank my supervisor, </w:t>
      </w:r>
      <w:r>
        <w:rPr>
          <w:lang w:bidi="he-IL"/>
        </w:rPr>
        <w:t>Dr. Yaara Erez</w:t>
      </w:r>
      <w:r w:rsidRPr="007F05B6">
        <w:rPr>
          <w:lang w:bidi="he-IL"/>
        </w:rPr>
        <w:t xml:space="preserve">, for </w:t>
      </w:r>
      <w:del w:id="210" w:author="Yaara Erez" w:date="2024-09-21T09:44:00Z">
        <w:r w:rsidRPr="007F05B6" w:rsidDel="007E71B4">
          <w:rPr>
            <w:lang w:bidi="he-IL"/>
          </w:rPr>
          <w:delText xml:space="preserve">their </w:delText>
        </w:r>
      </w:del>
      <w:ins w:id="211" w:author="Yaara Erez" w:date="2024-09-21T09:44:00Z">
        <w:r w:rsidR="007E71B4">
          <w:rPr>
            <w:lang w:bidi="he-IL"/>
          </w:rPr>
          <w:t>her</w:t>
        </w:r>
        <w:r w:rsidR="007E71B4" w:rsidRPr="007F05B6">
          <w:rPr>
            <w:lang w:bidi="he-IL"/>
          </w:rPr>
          <w:t xml:space="preserve"> </w:t>
        </w:r>
      </w:ins>
      <w:r w:rsidRPr="007F05B6">
        <w:rPr>
          <w:lang w:bidi="he-IL"/>
        </w:rPr>
        <w:t xml:space="preserve">guidance, patience, and encouragement. Their expertise and insightful feedback were </w:t>
      </w:r>
      <w:r>
        <w:rPr>
          <w:lang w:bidi="he-IL"/>
        </w:rPr>
        <w:t xml:space="preserve">key part </w:t>
      </w:r>
      <w:r w:rsidRPr="007F05B6">
        <w:rPr>
          <w:lang w:bidi="he-IL"/>
        </w:rPr>
        <w:t xml:space="preserve">in shaping this </w:t>
      </w:r>
      <w:r>
        <w:rPr>
          <w:lang w:bidi="he-IL"/>
        </w:rPr>
        <w:t>work</w:t>
      </w:r>
      <w:r w:rsidRPr="007F05B6">
        <w:rPr>
          <w:lang w:bidi="he-IL"/>
        </w:rPr>
        <w:t xml:space="preserve">, and I am deeply grateful for </w:t>
      </w:r>
      <w:del w:id="212" w:author="Yaara Erez" w:date="2024-09-21T09:44:00Z">
        <w:r w:rsidRPr="007F05B6" w:rsidDel="007E71B4">
          <w:rPr>
            <w:lang w:bidi="he-IL"/>
          </w:rPr>
          <w:delText xml:space="preserve">their </w:delText>
        </w:r>
      </w:del>
      <w:ins w:id="213" w:author="Yaara Erez" w:date="2024-09-21T09:44:00Z">
        <w:r w:rsidR="007E71B4">
          <w:rPr>
            <w:lang w:bidi="he-IL"/>
          </w:rPr>
          <w:t>her</w:t>
        </w:r>
        <w:r w:rsidR="007E71B4" w:rsidRPr="007F05B6">
          <w:rPr>
            <w:lang w:bidi="he-IL"/>
          </w:rPr>
          <w:t xml:space="preserve"> </w:t>
        </w:r>
      </w:ins>
      <w:r w:rsidRPr="007F05B6">
        <w:rPr>
          <w:lang w:bidi="he-IL"/>
        </w:rPr>
        <w:t>support.</w:t>
      </w:r>
    </w:p>
    <w:p w14:paraId="36F1E3AD" w14:textId="079FB07E" w:rsidR="007F05B6" w:rsidRPr="007F05B6" w:rsidRDefault="007F05B6" w:rsidP="009641A3">
      <w:pPr>
        <w:ind w:left="576"/>
        <w:jc w:val="left"/>
        <w:rPr>
          <w:lang w:bidi="he-IL"/>
        </w:rPr>
      </w:pPr>
      <w:r w:rsidRPr="007F05B6">
        <w:rPr>
          <w:lang w:bidi="he-IL"/>
        </w:rPr>
        <w:t xml:space="preserve">I am also thankful to the faculty and staff at </w:t>
      </w:r>
      <w:r w:rsidR="00AA1657">
        <w:rPr>
          <w:lang w:bidi="he-IL"/>
        </w:rPr>
        <w:t xml:space="preserve">the </w:t>
      </w:r>
      <w:del w:id="214" w:author="Yaara Erez" w:date="2024-09-21T09:44:00Z">
        <w:r w:rsidR="00AA1657" w:rsidDel="007E71B4">
          <w:rPr>
            <w:lang w:bidi="he-IL"/>
          </w:rPr>
          <w:delText>d</w:delText>
        </w:r>
        <w:r w:rsidRPr="007F05B6" w:rsidDel="007E71B4">
          <w:rPr>
            <w:lang w:bidi="he-IL"/>
          </w:rPr>
          <w:delText xml:space="preserve">epartment </w:delText>
        </w:r>
      </w:del>
      <w:ins w:id="215" w:author="Yaara Erez" w:date="2024-09-21T09:44:00Z">
        <w:r w:rsidR="007E71B4">
          <w:rPr>
            <w:lang w:bidi="he-IL"/>
          </w:rPr>
          <w:t>Faculty</w:t>
        </w:r>
        <w:r w:rsidR="007E71B4" w:rsidRPr="007F05B6">
          <w:rPr>
            <w:lang w:bidi="he-IL"/>
          </w:rPr>
          <w:t xml:space="preserve"> </w:t>
        </w:r>
      </w:ins>
      <w:r w:rsidR="00AA1657">
        <w:rPr>
          <w:lang w:bidi="he-IL"/>
        </w:rPr>
        <w:t xml:space="preserve">of </w:t>
      </w:r>
      <w:del w:id="216" w:author="Yaara Erez" w:date="2024-09-21T09:45:00Z">
        <w:r w:rsidR="00AA1657" w:rsidDel="007E71B4">
          <w:rPr>
            <w:lang w:bidi="he-IL"/>
          </w:rPr>
          <w:delText>e</w:delText>
        </w:r>
      </w:del>
      <w:ins w:id="217" w:author="Yaara Erez" w:date="2024-09-21T09:45:00Z">
        <w:r w:rsidR="007E71B4">
          <w:rPr>
            <w:lang w:bidi="he-IL"/>
          </w:rPr>
          <w:t>E</w:t>
        </w:r>
      </w:ins>
      <w:r w:rsidR="00AA1657">
        <w:rPr>
          <w:lang w:bidi="he-IL"/>
        </w:rPr>
        <w:t xml:space="preserve">ngineering in </w:t>
      </w:r>
      <w:del w:id="218" w:author="Yaara Erez" w:date="2024-09-21T09:45:00Z">
        <w:r w:rsidR="00AA1657" w:rsidDel="007E71B4">
          <w:rPr>
            <w:lang w:bidi="he-IL"/>
          </w:rPr>
          <w:delText xml:space="preserve">BIU </w:delText>
        </w:r>
      </w:del>
      <w:ins w:id="219" w:author="Yaara Erez" w:date="2024-09-21T09:45:00Z">
        <w:r w:rsidR="007E71B4">
          <w:rPr>
            <w:lang w:bidi="he-IL"/>
          </w:rPr>
          <w:t xml:space="preserve">Bar-Ilan University </w:t>
        </w:r>
      </w:ins>
      <w:r w:rsidRPr="007F05B6">
        <w:rPr>
          <w:lang w:bidi="he-IL"/>
        </w:rPr>
        <w:t xml:space="preserve">for providing the resources and environment that made this research possible. Special thanks to </w:t>
      </w:r>
      <w:r w:rsidR="00AA1657">
        <w:rPr>
          <w:lang w:bidi="he-IL"/>
        </w:rPr>
        <w:t xml:space="preserve">my </w:t>
      </w:r>
      <w:del w:id="220" w:author="Yaara Erez" w:date="2024-09-21T09:45:00Z">
        <w:r w:rsidR="00AA1657" w:rsidDel="00537FA3">
          <w:rPr>
            <w:lang w:bidi="he-IL"/>
          </w:rPr>
          <w:delText>L</w:delText>
        </w:r>
      </w:del>
      <w:ins w:id="221" w:author="Yaara Erez" w:date="2024-09-21T09:45:00Z">
        <w:r w:rsidR="00537FA3">
          <w:rPr>
            <w:lang w:bidi="he-IL"/>
          </w:rPr>
          <w:t>l</w:t>
        </w:r>
      </w:ins>
      <w:r w:rsidRPr="007F05B6">
        <w:rPr>
          <w:lang w:bidi="he-IL"/>
        </w:rPr>
        <w:t xml:space="preserve">ab </w:t>
      </w:r>
      <w:ins w:id="222" w:author="Yaara Erez" w:date="2024-09-21T09:45:00Z">
        <w:r w:rsidR="00537FA3">
          <w:rPr>
            <w:lang w:bidi="he-IL"/>
          </w:rPr>
          <w:t>m</w:t>
        </w:r>
      </w:ins>
      <w:del w:id="223" w:author="Yaara Erez" w:date="2024-09-21T09:45:00Z">
        <w:r w:rsidRPr="007F05B6" w:rsidDel="00537FA3">
          <w:rPr>
            <w:lang w:bidi="he-IL"/>
          </w:rPr>
          <w:delText>M</w:delText>
        </w:r>
      </w:del>
      <w:r w:rsidRPr="007F05B6">
        <w:rPr>
          <w:lang w:bidi="he-IL"/>
        </w:rPr>
        <w:t>ember</w:t>
      </w:r>
      <w:r w:rsidR="00AA1657">
        <w:rPr>
          <w:lang w:bidi="he-IL"/>
        </w:rPr>
        <w:t xml:space="preserve">s </w:t>
      </w:r>
      <w:r w:rsidRPr="007F05B6">
        <w:rPr>
          <w:lang w:bidi="he-IL"/>
        </w:rPr>
        <w:t>for their assistance during the data collection phase and for their camaraderie throughout this journey.</w:t>
      </w:r>
    </w:p>
    <w:p w14:paraId="46937D80" w14:textId="674B4CD5" w:rsidR="00AA1657" w:rsidRDefault="007F05B6" w:rsidP="009641A3">
      <w:pPr>
        <w:ind w:left="576"/>
        <w:jc w:val="left"/>
        <w:rPr>
          <w:lang w:bidi="he-IL"/>
        </w:rPr>
      </w:pPr>
      <w:r w:rsidRPr="007F05B6">
        <w:rPr>
          <w:lang w:bidi="he-IL"/>
        </w:rPr>
        <w:t xml:space="preserve">Finally, </w:t>
      </w:r>
      <w:r w:rsidR="00AA1657" w:rsidRPr="007F05B6">
        <w:rPr>
          <w:lang w:bidi="he-IL"/>
        </w:rPr>
        <w:t>I am also grateful to my family</w:t>
      </w:r>
      <w:r w:rsidR="00AA1657">
        <w:rPr>
          <w:lang w:bidi="he-IL"/>
        </w:rPr>
        <w:t>.</w:t>
      </w:r>
    </w:p>
    <w:p w14:paraId="4ECF7B71" w14:textId="77777777" w:rsidR="00AA1657" w:rsidRDefault="00AA1657" w:rsidP="00C928F4">
      <w:pPr>
        <w:widowControl w:val="0"/>
        <w:spacing w:before="0" w:line="240" w:lineRule="auto"/>
        <w:jc w:val="left"/>
      </w:pPr>
      <w:r>
        <w:br w:type="page"/>
      </w:r>
    </w:p>
    <w:p w14:paraId="4D36A49E" w14:textId="367AFF93" w:rsidR="001E26A2" w:rsidRDefault="001E26A2" w:rsidP="00C928F4">
      <w:pPr>
        <w:spacing w:after="300" w:line="240" w:lineRule="auto"/>
        <w:jc w:val="left"/>
      </w:pPr>
    </w:p>
    <w:p w14:paraId="44561937" w14:textId="6F91C0D0" w:rsidR="001E26A2" w:rsidRDefault="002F13ED" w:rsidP="00A37F74">
      <w:pPr>
        <w:pStyle w:val="Heading1"/>
      </w:pPr>
      <w:r w:rsidRPr="002F13ED">
        <w:rPr>
          <w:rFonts w:ascii="Times New Roman" w:hAnsi="Times New Roman" w:cs="Times New Roman"/>
          <w:sz w:val="24"/>
          <w:szCs w:val="24"/>
        </w:rPr>
        <w:t xml:space="preserve"> </w:t>
      </w:r>
      <w:bookmarkStart w:id="224" w:name="_Toc176022170"/>
      <w:r w:rsidRPr="002F13ED">
        <w:t>Introduction</w:t>
      </w:r>
      <w:bookmarkEnd w:id="224"/>
    </w:p>
    <w:p w14:paraId="1D9F0E77" w14:textId="77777777" w:rsidR="00C76195" w:rsidRDefault="002F13ED" w:rsidP="00C928F4">
      <w:pPr>
        <w:pStyle w:val="Heading2"/>
        <w:jc w:val="left"/>
      </w:pPr>
      <w:bookmarkStart w:id="225" w:name="_Toc176022171"/>
      <w:r>
        <w:t>Background</w:t>
      </w:r>
      <w:bookmarkEnd w:id="225"/>
    </w:p>
    <w:p w14:paraId="41B83E6E" w14:textId="328FFB24" w:rsidR="002F13ED" w:rsidRDefault="002F13ED" w:rsidP="00C76195">
      <w:pPr>
        <w:ind w:left="576"/>
      </w:pPr>
      <w:r w:rsidRPr="002F13ED">
        <w:rPr>
          <w:lang w:bidi="he-IL"/>
        </w:rPr>
        <w:t>Eye movement tracking has become a crucial tool in understanding cognitive processes, especially under varying levels of cognitive load</w:t>
      </w:r>
      <w:ins w:id="226" w:author="Yaara Erez" w:date="2024-09-21T09:45:00Z">
        <w:r w:rsidR="00EE29FB">
          <w:rPr>
            <w:lang w:bidi="he-IL"/>
          </w:rPr>
          <w:t xml:space="preserve"> that are </w:t>
        </w:r>
        <w:proofErr w:type="gramStart"/>
        <w:r w:rsidR="00EE29FB">
          <w:rPr>
            <w:lang w:bidi="he-IL"/>
          </w:rPr>
          <w:t>key</w:t>
        </w:r>
        <w:proofErr w:type="gramEnd"/>
        <w:r w:rsidR="00EE29FB">
          <w:rPr>
            <w:lang w:bidi="he-IL"/>
          </w:rPr>
          <w:t xml:space="preserve"> part of </w:t>
        </w:r>
      </w:ins>
      <w:ins w:id="227" w:author="Yaara Erez" w:date="2024-09-21T09:46:00Z">
        <w:r w:rsidR="00EE29FB">
          <w:rPr>
            <w:lang w:bidi="he-IL"/>
          </w:rPr>
          <w:t>daily life environments</w:t>
        </w:r>
      </w:ins>
      <w:r w:rsidRPr="002F13ED">
        <w:rPr>
          <w:lang w:bidi="he-IL"/>
        </w:rPr>
        <w:t>. Cognitive load refers to the mental effort required to process information, which can affect attention, memory, and decision-making. In naturalistic environments, the complexity of stimuli can significantly influence cognitive load, leading to observable changes in eye movement patterns. Virtual Reality (VR) offers a controlled yet immersive environment to study these effects, replicating real-world conditions while allowing for precise manipulation of variables.</w:t>
      </w:r>
      <w:r>
        <w:tab/>
      </w:r>
    </w:p>
    <w:p w14:paraId="33F752F4" w14:textId="77777777" w:rsidR="00B45257" w:rsidRDefault="002F13ED" w:rsidP="000A6161">
      <w:pPr>
        <w:pStyle w:val="Heading2"/>
        <w:jc w:val="left"/>
      </w:pPr>
      <w:bookmarkStart w:id="228" w:name="_Toc176022172"/>
      <w:r>
        <w:t>Problem statement</w:t>
      </w:r>
      <w:bookmarkEnd w:id="228"/>
    </w:p>
    <w:p w14:paraId="3C39BDF1" w14:textId="75E44317" w:rsidR="002F13ED" w:rsidRPr="000A6161" w:rsidRDefault="002F13ED" w:rsidP="00B45257">
      <w:pPr>
        <w:ind w:left="576"/>
      </w:pPr>
      <w:r w:rsidRPr="00C261AB">
        <w:rPr>
          <w:lang w:bidi="he-IL"/>
        </w:rPr>
        <w:t>While numerous studies have explored eye movement</w:t>
      </w:r>
      <w:ins w:id="229" w:author="Yaara Erez" w:date="2024-09-21T09:46:00Z">
        <w:r w:rsidR="000E3FDB">
          <w:rPr>
            <w:lang w:bidi="he-IL"/>
          </w:rPr>
          <w:t>s</w:t>
        </w:r>
      </w:ins>
      <w:r w:rsidRPr="00C261AB">
        <w:rPr>
          <w:lang w:bidi="he-IL"/>
        </w:rPr>
        <w:t xml:space="preserve"> in controlled, two-dimensional environments</w:t>
      </w:r>
      <w:ins w:id="230" w:author="Yaara Erez" w:date="2024-09-21T09:46:00Z">
        <w:r w:rsidR="000E3FDB">
          <w:rPr>
            <w:lang w:bidi="he-IL"/>
          </w:rPr>
          <w:t xml:space="preserve"> implemented on computer monitor</w:t>
        </w:r>
      </w:ins>
      <w:ins w:id="231" w:author="Yaara Erez" w:date="2024-09-21T09:47:00Z">
        <w:r w:rsidR="000E3FDB">
          <w:rPr>
            <w:lang w:bidi="he-IL"/>
          </w:rPr>
          <w:t>s</w:t>
        </w:r>
      </w:ins>
      <w:r w:rsidRPr="00C261AB">
        <w:rPr>
          <w:lang w:bidi="he-IL"/>
        </w:rPr>
        <w:t xml:space="preserve">, there is a lack of research focusing on how cognitive load impacts eye movement in immersive, three-dimensional VR settings. Understanding these effects can provide insights into human cognitive processes in realistic environments, which is crucial for applications in fields like education, </w:t>
      </w:r>
      <w:ins w:id="232" w:author="Elli Eidelman" w:date="2024-09-27T15:40:00Z" w16du:dateUtc="2024-09-27T12:40:00Z">
        <w:r w:rsidR="00780223" w:rsidRPr="00780223">
          <w:rPr>
            <w:lang w:bidi="he-IL"/>
            <w:rPrChange w:id="233" w:author="Elli Eidelman" w:date="2024-09-27T15:40:00Z" w16du:dateUtc="2024-09-27T12:40:00Z">
              <w:rPr>
                <w:color w:val="000000"/>
                <w:sz w:val="20"/>
                <w:szCs w:val="20"/>
              </w:rPr>
            </w:rPrChange>
          </w:rPr>
          <w:t>operators training in the commercial and military industries</w:t>
        </w:r>
      </w:ins>
      <w:commentRangeStart w:id="234"/>
      <w:del w:id="235" w:author="Elli Eidelman" w:date="2024-09-27T15:40:00Z" w16du:dateUtc="2024-09-27T12:40:00Z">
        <w:r w:rsidRPr="00C261AB" w:rsidDel="00780223">
          <w:rPr>
            <w:lang w:bidi="he-IL"/>
          </w:rPr>
          <w:delText xml:space="preserve">military </w:delText>
        </w:r>
        <w:commentRangeEnd w:id="234"/>
        <w:r w:rsidR="008A23A0" w:rsidDel="00780223">
          <w:rPr>
            <w:rStyle w:val="CommentReference"/>
          </w:rPr>
          <w:commentReference w:id="234"/>
        </w:r>
        <w:r w:rsidRPr="00C261AB" w:rsidDel="00780223">
          <w:rPr>
            <w:lang w:bidi="he-IL"/>
          </w:rPr>
          <w:delText>training</w:delText>
        </w:r>
      </w:del>
      <w:r w:rsidRPr="00C261AB">
        <w:rPr>
          <w:lang w:bidi="he-IL"/>
        </w:rPr>
        <w:t>, and human-computer interaction.</w:t>
      </w:r>
    </w:p>
    <w:p w14:paraId="18A566A8" w14:textId="2492B507" w:rsidR="00570270" w:rsidRDefault="00F8321D" w:rsidP="00570270">
      <w:pPr>
        <w:pStyle w:val="Heading2"/>
        <w:jc w:val="left"/>
      </w:pPr>
      <w:bookmarkStart w:id="236" w:name="_Toc176022173"/>
      <w:r>
        <w:t>Objectives</w:t>
      </w:r>
      <w:bookmarkEnd w:id="236"/>
    </w:p>
    <w:p w14:paraId="5468BBC7" w14:textId="718CDF66" w:rsidR="00022EB5" w:rsidRDefault="00022EB5" w:rsidP="00AE32C2">
      <w:pPr>
        <w:spacing w:before="0" w:line="240" w:lineRule="auto"/>
        <w:ind w:left="576"/>
      </w:pPr>
      <w:commentRangeStart w:id="237"/>
      <w:r w:rsidRPr="005A4838">
        <w:rPr>
          <w:lang w:bidi="he-IL"/>
        </w:rPr>
        <w:t xml:space="preserve">The primary </w:t>
      </w:r>
      <w:commentRangeEnd w:id="237"/>
      <w:r w:rsidR="008A23A0" w:rsidRPr="00780223">
        <w:rPr>
          <w:lang w:bidi="he-IL"/>
          <w:rPrChange w:id="238" w:author="Elli Eidelman" w:date="2024-09-27T15:40:00Z" w16du:dateUtc="2024-09-27T12:40:00Z">
            <w:rPr>
              <w:rStyle w:val="CommentReference"/>
            </w:rPr>
          </w:rPrChange>
        </w:rPr>
        <w:commentReference w:id="237"/>
      </w:r>
      <w:r w:rsidRPr="005A4838">
        <w:rPr>
          <w:lang w:bidi="he-IL"/>
        </w:rPr>
        <w:t>objective of this study is to characterize eye movement patterns under varying cognitive load conditions in a naturalistic VR environment. Specifically, the work aims to:</w:t>
      </w:r>
      <w:r>
        <w:br/>
      </w:r>
    </w:p>
    <w:p w14:paraId="4297E68D" w14:textId="55F2886E" w:rsidR="00D624B9" w:rsidRDefault="00022EB5" w:rsidP="00AE32C2">
      <w:pPr>
        <w:pStyle w:val="ListParagraph"/>
        <w:numPr>
          <w:ilvl w:val="0"/>
          <w:numId w:val="26"/>
        </w:numPr>
        <w:spacing w:before="0" w:line="240" w:lineRule="auto"/>
        <w:ind w:left="936"/>
      </w:pPr>
      <w:r w:rsidRPr="005A4838">
        <w:t>Determine how cognitive load influences fixation duration</w:t>
      </w:r>
      <w:r>
        <w:rPr>
          <w:bCs/>
        </w:rPr>
        <w:t xml:space="preserve"> and</w:t>
      </w:r>
      <w:r w:rsidRPr="005A4838">
        <w:t xml:space="preserve"> saccade amplitude</w:t>
      </w:r>
      <w:r>
        <w:t>.</w:t>
      </w:r>
    </w:p>
    <w:p w14:paraId="5874969F" w14:textId="4729B1C5" w:rsidR="00D624B9" w:rsidRDefault="00022EB5" w:rsidP="00AE32C2">
      <w:pPr>
        <w:pStyle w:val="ListParagraph"/>
        <w:numPr>
          <w:ilvl w:val="0"/>
          <w:numId w:val="26"/>
        </w:numPr>
        <w:spacing w:before="0" w:line="240" w:lineRule="auto"/>
        <w:ind w:left="936"/>
      </w:pPr>
      <w:r w:rsidRPr="005A4838">
        <w:t>A</w:t>
      </w:r>
      <w:r w:rsidRPr="004E7A3F">
        <w:t xml:space="preserve">nalyze the effect of object positioning (near vs. far) on eye movement under </w:t>
      </w:r>
      <w:ins w:id="239" w:author="Yaara Erez" w:date="2024-09-21T09:49:00Z">
        <w:r w:rsidR="008A23A0">
          <w:t xml:space="preserve">varying levels of </w:t>
        </w:r>
      </w:ins>
      <w:r w:rsidRPr="004E7A3F">
        <w:t>cognitive load.</w:t>
      </w:r>
    </w:p>
    <w:p w14:paraId="0BF68E42" w14:textId="17161DC6" w:rsidR="00AE32C2" w:rsidRDefault="00022EB5" w:rsidP="00AE32C2">
      <w:pPr>
        <w:pStyle w:val="ListParagraph"/>
        <w:numPr>
          <w:ilvl w:val="0"/>
          <w:numId w:val="26"/>
        </w:numPr>
        <w:spacing w:before="0" w:line="240" w:lineRule="auto"/>
        <w:ind w:left="936"/>
        <w:jc w:val="left"/>
      </w:pPr>
      <w:r w:rsidRPr="004E7A3F">
        <w:t xml:space="preserve">Investigate the impact of </w:t>
      </w:r>
      <w:del w:id="240" w:author="Yaara Erez" w:date="2024-09-21T09:49:00Z">
        <w:r w:rsidRPr="004E7A3F" w:rsidDel="00745876">
          <w:delText xml:space="preserve">environmental </w:delText>
        </w:r>
      </w:del>
      <w:ins w:id="241" w:author="Yaara Erez" w:date="2024-09-21T09:49:00Z">
        <w:r w:rsidR="00745876">
          <w:t>visual</w:t>
        </w:r>
        <w:r w:rsidR="00745876" w:rsidRPr="004E7A3F">
          <w:t xml:space="preserve"> </w:t>
        </w:r>
      </w:ins>
      <w:r w:rsidRPr="004E7A3F">
        <w:t>clutter on the ability to detect and respond to objects.</w:t>
      </w:r>
    </w:p>
    <w:p w14:paraId="53EECB66" w14:textId="2295CB82" w:rsidR="00CF7600" w:rsidDel="00780223" w:rsidRDefault="00CF7600">
      <w:pPr>
        <w:widowControl w:val="0"/>
        <w:spacing w:before="0" w:line="240" w:lineRule="auto"/>
        <w:jc w:val="left"/>
        <w:rPr>
          <w:del w:id="242" w:author="Elli Eidelman" w:date="2024-09-27T15:41:00Z" w16du:dateUtc="2024-09-27T12:41:00Z"/>
        </w:rPr>
        <w:pPrChange w:id="243" w:author="Elli Eidelman" w:date="2024-09-27T15:41:00Z" w16du:dateUtc="2024-09-27T12:41:00Z">
          <w:pPr>
            <w:pStyle w:val="Heading2"/>
            <w:jc w:val="left"/>
          </w:pPr>
        </w:pPrChange>
      </w:pPr>
      <w:bookmarkStart w:id="244" w:name="_Toc176022174"/>
      <w:commentRangeStart w:id="245"/>
      <w:del w:id="246" w:author="Elli Eidelman" w:date="2024-09-27T15:41:00Z" w16du:dateUtc="2024-09-27T12:41:00Z">
        <w:r w:rsidDel="00780223">
          <w:delText>Research questions</w:delText>
        </w:r>
        <w:bookmarkEnd w:id="244"/>
        <w:commentRangeEnd w:id="245"/>
        <w:r w:rsidR="004E3895" w:rsidDel="00780223">
          <w:rPr>
            <w:rStyle w:val="CommentReference"/>
          </w:rPr>
          <w:commentReference w:id="245"/>
        </w:r>
      </w:del>
    </w:p>
    <w:p w14:paraId="0AFDD89B" w14:textId="6B787CCF" w:rsidR="00CF7600" w:rsidDel="00780223" w:rsidRDefault="00CF7600">
      <w:pPr>
        <w:rPr>
          <w:del w:id="247" w:author="Elli Eidelman" w:date="2024-09-27T15:41:00Z" w16du:dateUtc="2024-09-27T12:41:00Z"/>
        </w:rPr>
        <w:pPrChange w:id="248" w:author="Elli Eidelman" w:date="2024-09-27T15:41:00Z" w16du:dateUtc="2024-09-27T12:41:00Z">
          <w:pPr>
            <w:pStyle w:val="ListParagraph"/>
            <w:numPr>
              <w:numId w:val="26"/>
            </w:numPr>
            <w:spacing w:before="0" w:line="240" w:lineRule="auto"/>
            <w:ind w:left="720" w:hanging="360"/>
          </w:pPr>
        </w:pPrChange>
      </w:pPr>
      <w:del w:id="249" w:author="Elli Eidelman" w:date="2024-09-27T15:41:00Z" w16du:dateUtc="2024-09-27T12:41:00Z">
        <w:r w:rsidDel="00780223">
          <w:delText>How does increased cognitive load affect eye movement patterns in a VR environment?</w:delText>
        </w:r>
      </w:del>
    </w:p>
    <w:p w14:paraId="476B6FE6" w14:textId="599929C9" w:rsidR="00CF7600" w:rsidDel="00780223" w:rsidRDefault="00CF7600">
      <w:pPr>
        <w:rPr>
          <w:del w:id="250" w:author="Elli Eidelman" w:date="2024-09-27T15:41:00Z" w16du:dateUtc="2024-09-27T12:41:00Z"/>
        </w:rPr>
        <w:pPrChange w:id="251" w:author="Elli Eidelman" w:date="2024-09-27T15:41:00Z" w16du:dateUtc="2024-09-27T12:41:00Z">
          <w:pPr>
            <w:pStyle w:val="ListParagraph"/>
            <w:numPr>
              <w:numId w:val="26"/>
            </w:numPr>
            <w:spacing w:before="0" w:line="240" w:lineRule="auto"/>
            <w:ind w:left="720" w:hanging="360"/>
          </w:pPr>
        </w:pPrChange>
      </w:pPr>
      <w:del w:id="252" w:author="Elli Eidelman" w:date="2024-09-27T15:41:00Z" w16du:dateUtc="2024-09-27T12:41:00Z">
        <w:r w:rsidDel="00780223">
          <w:delText>Does the position of objects (near, far, left, right) influence eye movement under cognitive load?</w:delText>
        </w:r>
      </w:del>
    </w:p>
    <w:p w14:paraId="62E61E7D" w14:textId="63E4E6C6" w:rsidR="002F13ED" w:rsidRDefault="00CF7600">
      <w:pPr>
        <w:pPrChange w:id="253" w:author="Elli Eidelman" w:date="2024-09-27T15:41:00Z" w16du:dateUtc="2024-09-27T12:41:00Z">
          <w:pPr>
            <w:pStyle w:val="ListParagraph"/>
            <w:numPr>
              <w:numId w:val="26"/>
            </w:numPr>
            <w:spacing w:before="0" w:line="240" w:lineRule="auto"/>
            <w:ind w:left="720" w:hanging="360"/>
            <w:jc w:val="left"/>
          </w:pPr>
        </w:pPrChange>
      </w:pPr>
      <w:del w:id="254" w:author="Elli Eidelman" w:date="2024-09-27T15:41:00Z" w16du:dateUtc="2024-09-27T12:41:00Z">
        <w:r w:rsidDel="00780223">
          <w:delText>What is the effect of environmental clutter on eye movement and object detection time?</w:delText>
        </w:r>
      </w:del>
      <w:r w:rsidR="00D624B9">
        <w:br/>
      </w:r>
    </w:p>
    <w:p w14:paraId="03C69874" w14:textId="77777777" w:rsidR="00B236A2" w:rsidRPr="00B236A2" w:rsidRDefault="002F13ED" w:rsidP="00CB1CE9">
      <w:pPr>
        <w:pStyle w:val="Heading2"/>
        <w:jc w:val="left"/>
        <w:rPr>
          <w:u w:val="none"/>
        </w:rPr>
      </w:pPr>
      <w:bookmarkStart w:id="255" w:name="_Toc176022175"/>
      <w:r w:rsidRPr="002F13ED">
        <w:lastRenderedPageBreak/>
        <w:t>Significance of the Stud</w:t>
      </w:r>
      <w:r w:rsidR="003C037D">
        <w:t>y</w:t>
      </w:r>
      <w:bookmarkEnd w:id="255"/>
    </w:p>
    <w:p w14:paraId="0EEA605B" w14:textId="0121ABC0" w:rsidR="00BB25A9" w:rsidRPr="003312A5" w:rsidRDefault="00BB25A9" w:rsidP="00B236A2">
      <w:pPr>
        <w:ind w:left="576"/>
      </w:pPr>
      <w:r w:rsidRPr="006F7C01">
        <w:t>This research contributes to the understanding of cognitive load effects in realistic settings, bridging the gap between traditional lab-based studies and real-world applications</w:t>
      </w:r>
      <w:r w:rsidR="00CB1CE9">
        <w:t xml:space="preserve"> by using VR</w:t>
      </w:r>
      <w:r w:rsidRPr="006F7C01">
        <w:t>.</w:t>
      </w:r>
    </w:p>
    <w:p w14:paraId="6353019B" w14:textId="77777777" w:rsidR="00C6644C" w:rsidRDefault="002F13ED" w:rsidP="003312A5">
      <w:pPr>
        <w:pStyle w:val="Heading2"/>
        <w:jc w:val="left"/>
      </w:pPr>
      <w:bookmarkStart w:id="256" w:name="_Toc176022176"/>
      <w:r w:rsidRPr="002F13ED">
        <w:t>Scope and Limitations</w:t>
      </w:r>
      <w:bookmarkEnd w:id="256"/>
    </w:p>
    <w:p w14:paraId="10182E02" w14:textId="1782352A" w:rsidR="002F13ED" w:rsidRPr="00872929" w:rsidRDefault="003312A5" w:rsidP="00C6644C">
      <w:pPr>
        <w:ind w:left="425"/>
      </w:pPr>
      <w:r w:rsidRPr="006F7C01">
        <w:t>This study focuses on eye movement patterns in a VR environment under varying cognitive loads. The VR scenarios are designed to mimic naturalistic environments</w:t>
      </w:r>
      <w:ins w:id="257" w:author="Yaara Erez" w:date="2024-09-21T09:51:00Z">
        <w:r w:rsidR="004E3895">
          <w:t xml:space="preserve"> while keeping controlled conditions for the study</w:t>
        </w:r>
      </w:ins>
      <w:ins w:id="258" w:author="Yaara Erez" w:date="2024-09-21T09:50:00Z">
        <w:r w:rsidR="004E3895">
          <w:t xml:space="preserve">. </w:t>
        </w:r>
      </w:ins>
      <w:ins w:id="259" w:author="Yaara Erez" w:date="2024-09-21T09:51:00Z">
        <w:r w:rsidR="004E3895">
          <w:t xml:space="preserve">Therefore, </w:t>
        </w:r>
        <w:r w:rsidR="004A2219">
          <w:t>t</w:t>
        </w:r>
        <w:r w:rsidR="004E3895">
          <w:t>hese scenarios</w:t>
        </w:r>
        <w:r w:rsidR="004A2219">
          <w:t xml:space="preserve"> </w:t>
        </w:r>
      </w:ins>
      <w:ins w:id="260" w:author="Yaara Erez" w:date="2024-09-21T09:52:00Z">
        <w:r w:rsidR="0022328D">
          <w:t>enable</w:t>
        </w:r>
      </w:ins>
      <w:ins w:id="261" w:author="Yaara Erez" w:date="2024-09-21T09:51:00Z">
        <w:r w:rsidR="004A2219">
          <w:t xml:space="preserve"> s</w:t>
        </w:r>
      </w:ins>
      <w:ins w:id="262" w:author="Yaara Erez" w:date="2024-09-21T09:52:00Z">
        <w:r w:rsidR="004A2219">
          <w:t>ystematic and controlled investigation, but</w:t>
        </w:r>
      </w:ins>
      <w:del w:id="263" w:author="Yaara Erez" w:date="2024-09-21T09:51:00Z">
        <w:r w:rsidRPr="006F7C01" w:rsidDel="004E3895">
          <w:delText xml:space="preserve"> but</w:delText>
        </w:r>
      </w:del>
      <w:r w:rsidRPr="006F7C01">
        <w:t xml:space="preserve"> may not capture all aspects of real-world complexity.</w:t>
      </w:r>
    </w:p>
    <w:p w14:paraId="571CB60F" w14:textId="09F39BDE" w:rsidR="00F03817" w:rsidRPr="002A433F" w:rsidRDefault="00215FEA" w:rsidP="00C928F4">
      <w:pPr>
        <w:spacing w:after="300" w:line="240" w:lineRule="auto"/>
        <w:jc w:val="left"/>
      </w:pPr>
      <w:r>
        <w:br w:type="page"/>
      </w:r>
    </w:p>
    <w:p w14:paraId="72FF9676" w14:textId="2683BE42" w:rsidR="00F75592" w:rsidRDefault="00A34646" w:rsidP="00A37F74">
      <w:pPr>
        <w:pStyle w:val="Heading1"/>
      </w:pPr>
      <w:bookmarkStart w:id="264" w:name="_Toc176022177"/>
      <w:r>
        <w:lastRenderedPageBreak/>
        <w:t>Related Work</w:t>
      </w:r>
      <w:bookmarkEnd w:id="264"/>
    </w:p>
    <w:p w14:paraId="665279FA" w14:textId="1B378BA8" w:rsidR="00AE7653" w:rsidRDefault="00C269E9" w:rsidP="00AE7653">
      <w:pPr>
        <w:pStyle w:val="Heading2"/>
      </w:pPr>
      <w:bookmarkStart w:id="265" w:name="_Toc176022178"/>
      <w:r>
        <w:t>Eye Movement</w:t>
      </w:r>
      <w:bookmarkEnd w:id="265"/>
      <w:ins w:id="266" w:author="Yaara Erez" w:date="2024-09-21T09:52:00Z">
        <w:r w:rsidR="002B6208">
          <w:t>s</w:t>
        </w:r>
      </w:ins>
    </w:p>
    <w:p w14:paraId="3AD4B4B2" w14:textId="06C091ED" w:rsidR="00C269E9" w:rsidRPr="00AE7653" w:rsidRDefault="00C269E9" w:rsidP="007D53B8">
      <w:pPr>
        <w:ind w:left="425"/>
        <w:jc w:val="left"/>
      </w:pPr>
      <w:r w:rsidRPr="00AE7653">
        <w:t>Eye movement is a well-established indicator of cognitive processes</w:t>
      </w:r>
      <w:ins w:id="267" w:author="Yaara Erez" w:date="2024-09-21T09:52:00Z">
        <w:r w:rsidR="002B6208">
          <w:t xml:space="preserve"> </w:t>
        </w:r>
      </w:ins>
      <w:r w:rsidR="00E66AFC">
        <w:fldChar w:fldCharType="begin"/>
      </w:r>
      <w:r w:rsidR="00E66AFC">
        <w:instrText xml:space="preserve"> ADDIN ZOTERO_ITEM CSL_CITATION {"citationID":"pIOBOMZZ","properties":{"formattedCitation":"[7]","plainCitation":"[7]","noteIndex":0},"citationItems":[{"id":168,"uris":["http://zotero.org/users/10630913/items/BSEQTK23"],"itemData":{"id":168,"type":"article-journal","abstract":"Detecting and segmenting salient objects from natural scenes, often referred to as salient object detection, has attracted great interest in computer vision. While many models have been proposed and several applications have emerged, a deep understanding of achievements and issues remains lacking. We aim to provide a comprehensive review of recent progress in salient object detection and situate this ﬁeld among other closely related areas such as generic scene segmentation, object proposal generation, and saliency for ﬁxation prediction. Covering 228 publications, we survey i) roots, key concepts, and tasks, ii) core techniques and main modeling trends, and iii) datasets and evaluation metrics for salient object detection. We also discuss open problems such as evaluation metrics and dataset bias in model performance, and suggest future research directions.","container-title":"Computational Visual Media","DOI":"10.1007/s41095-019-0149-9","ISSN":"2096-0433, 2096-0662","issue":"2","journalAbbreviation":"Comp. Visual Media","language":"en","page":"117-150","source":"DOI.org (Crossref)","title":"Salient object detection: A survey","title-short":"Salient object detection","volume":"5","author":[{"family":"Borji","given":"Ali"},{"family":"Cheng","given":"Ming-Ming"},{"family":"Hou","given":"Qibin"},{"family":"Jiang","given":"Huaizu"},{"family":"Li","given":"Jia"}],"issued":{"date-parts":[["2019",6]]}}}],"schema":"https://github.com/citation-style-language/schema/raw/master/csl-citation.json"} </w:instrText>
      </w:r>
      <w:r w:rsidR="00E66AFC">
        <w:fldChar w:fldCharType="separate"/>
      </w:r>
      <w:r w:rsidR="00E66AFC" w:rsidRPr="00E66AFC">
        <w:t>[7]</w:t>
      </w:r>
      <w:r w:rsidR="00E66AFC">
        <w:fldChar w:fldCharType="end"/>
      </w:r>
      <w:r w:rsidRPr="00AE7653">
        <w:t xml:space="preserve">. Research has demonstrated that eye movements, including fixations, saccades, and blinks, are closely linked to cognitive load—the mental effort required to process information. </w:t>
      </w:r>
      <w:del w:id="268" w:author="Yaara Erez" w:date="2024-09-21T09:54:00Z">
        <w:r w:rsidRPr="00AE7653" w:rsidDel="00CA16B3">
          <w:delText>For instance</w:delText>
        </w:r>
      </w:del>
      <w:ins w:id="269" w:author="Yaara Erez" w:date="2024-09-21T09:54:00Z">
        <w:r w:rsidR="00CA16B3">
          <w:t>Furthermore</w:t>
        </w:r>
      </w:ins>
      <w:r w:rsidRPr="00AE7653">
        <w:t xml:space="preserve">, increased cognitive load </w:t>
      </w:r>
      <w:r w:rsidR="00F37A5E">
        <w:t>(</w:t>
      </w:r>
      <w:ins w:id="270" w:author="Yaara Erez" w:date="2024-09-21T09:53:00Z">
        <w:r w:rsidR="002B6208">
          <w:t xml:space="preserve">in the form of visual </w:t>
        </w:r>
      </w:ins>
      <w:r w:rsidR="00F37A5E">
        <w:t xml:space="preserve">clutter) </w:t>
      </w:r>
      <w:r w:rsidR="00F37A5E" w:rsidRPr="00F37A5E">
        <w:t>impacted the neural representations of input information in visual areas, regardless of eye movements</w:t>
      </w:r>
      <w:ins w:id="271" w:author="Yaara Erez" w:date="2024-09-21T09:53:00Z">
        <w:r w:rsidR="00AF31FD">
          <w:t xml:space="preserve"> </w:t>
        </w:r>
      </w:ins>
      <w:r w:rsidR="00F37A5E">
        <w:fldChar w:fldCharType="begin"/>
      </w:r>
      <w:r w:rsidR="00F37A5E">
        <w:instrText xml:space="preserve"> ADDIN ZOTERO_ITEM CSL_CITATION {"citationID":"hpLZ5CJn","properties":{"formattedCitation":"[8]","plainCitation":"[8]","noteIndex":0},"citationItems":[{"id":170,"uris":["http://zotero.org/users/10630913/items/LJ8SWJIS"],"itemData":{"id":170,"type":"article-journal","abstract":"Target objects required for goal-directed behavior are typically embedded within multiple irrelevant objects that may interfere with their encoding. Most neuroimaging studies of high-level visual cortex have examined the representation of isolated objects, and therefore, little is known about how surrounding objects influence the neural representation of target objects. To investigate the effect of different types of clutter on the distributed responses to target objects in high-level visual areas, we used fMRI and manipulated the type of clutter. Specifically, target objects (i.e., a face and a house) were presented either in isolation, in the presence of a homogeneous (identical objects from another category) clutter (\"pop-out\" display), or in the presence of a heterogeneous (different objects) clutter, while participants performed a target identification task. Using multivoxel pattern analysis (MVPA) we found that in the posterior fusiform object area a heterogeneous but not homogeneous clutter interfered with decoding of the target objects. Furthermore, multivoxel patterns evoked by isolated objects were more similar to multivoxel patterns evoked by homogenous compared with heterogeneous clutter in the lateral occipital and posterior fusiform object areas. Interestingly, there was no effect of clutter on the neural representation of the target objects in their category-selective areas, such as the fusiform face area and the parahippocampal place area. Our findings show that the variation among irrelevant surrounding objects influences the neural representation of target objects in the object general area, but not in object category-selective cortex, where the representation of target objects is invariant to their surroundings.","container-title":"Journal of Cognitive Neuroscience","DOI":"10.1162/jocn_a_00505","ISSN":"1530-8898","issue":"3","journalAbbreviation":"J Cogn Neurosci","language":"eng","note":"PMID: 24144245","page":"490-500","source":"PubMed","title":"Clutter modulates the representation of target objects in the human occipitotemporal cortex","volume":"26","author":[{"family":"Erez","given":"Yaara"},{"family":"Yovel","given":"Galit"}],"issued":{"date-parts":[["2014",3]]}}}],"schema":"https://github.com/citation-style-language/schema/raw/master/csl-citation.json"} </w:instrText>
      </w:r>
      <w:r w:rsidR="00F37A5E">
        <w:fldChar w:fldCharType="separate"/>
      </w:r>
      <w:r w:rsidR="00F37A5E" w:rsidRPr="00F37A5E">
        <w:t>[8]</w:t>
      </w:r>
      <w:r w:rsidR="00F37A5E">
        <w:fldChar w:fldCharType="end"/>
      </w:r>
      <w:r w:rsidRPr="00AE7653">
        <w:t xml:space="preserve">. </w:t>
      </w:r>
      <w:r w:rsidR="00F37A5E">
        <w:t>Furthermore</w:t>
      </w:r>
      <w:r w:rsidRPr="00AE7653">
        <w:t xml:space="preserve">, </w:t>
      </w:r>
      <w:r w:rsidR="00F37A5E">
        <w:t xml:space="preserve">it </w:t>
      </w:r>
      <w:ins w:id="272" w:author="Yaara Erez" w:date="2024-09-21T09:53:00Z">
        <w:r w:rsidR="00AF31FD">
          <w:t xml:space="preserve">has </w:t>
        </w:r>
      </w:ins>
      <w:r w:rsidR="00F37A5E">
        <w:t xml:space="preserve">been </w:t>
      </w:r>
      <w:proofErr w:type="spellStart"/>
      <w:r w:rsidR="00F37A5E">
        <w:t>showe</w:t>
      </w:r>
      <w:ins w:id="273" w:author="Yaara Erez" w:date="2024-09-21T09:53:00Z">
        <w:r w:rsidR="00AF31FD">
          <w:t>n</w:t>
        </w:r>
      </w:ins>
      <w:proofErr w:type="spellEnd"/>
      <w:del w:id="274" w:author="Yaara Erez" w:date="2024-09-21T09:53:00Z">
        <w:r w:rsidR="00F37A5E" w:rsidDel="00AF31FD">
          <w:delText>d</w:delText>
        </w:r>
      </w:del>
      <w:r w:rsidR="00F37A5E">
        <w:t xml:space="preserve"> that </w:t>
      </w:r>
      <w:r w:rsidR="00F37A5E" w:rsidRPr="00F37A5E">
        <w:t>image size</w:t>
      </w:r>
      <w:r w:rsidR="00F37A5E">
        <w:t xml:space="preserve"> </w:t>
      </w:r>
      <w:del w:id="275" w:author="Yaara Erez" w:date="2024-09-21T09:53:00Z">
        <w:r w:rsidR="00F37A5E" w:rsidDel="00AF31FD">
          <w:delText xml:space="preserve"> </w:delText>
        </w:r>
      </w:del>
      <w:r w:rsidR="00F37A5E">
        <w:t>i</w:t>
      </w:r>
      <w:r w:rsidR="00F37A5E" w:rsidRPr="00F37A5E">
        <w:t>nfluence</w:t>
      </w:r>
      <w:ins w:id="276" w:author="Yaara Erez" w:date="2024-09-21T09:53:00Z">
        <w:r w:rsidR="00AF31FD">
          <w:t>s</w:t>
        </w:r>
      </w:ins>
      <w:r w:rsidR="00F37A5E" w:rsidRPr="00F37A5E">
        <w:t xml:space="preserve"> </w:t>
      </w:r>
      <w:commentRangeStart w:id="277"/>
      <w:commentRangeStart w:id="278"/>
      <w:commentRangeStart w:id="279"/>
      <w:del w:id="280" w:author="Yaara Erez" w:date="2024-09-21T09:53:00Z">
        <w:r w:rsidR="00F37A5E" w:rsidRPr="00F37A5E" w:rsidDel="00AF31FD">
          <w:delText xml:space="preserve">on </w:delText>
        </w:r>
      </w:del>
      <w:hyperlink r:id="rId15" w:tgtFrame="_blank" w:history="1">
        <w:r w:rsidR="00F37A5E" w:rsidRPr="00F37A5E">
          <w:t>memory</w:t>
        </w:r>
      </w:hyperlink>
      <w:ins w:id="281" w:author="Yaara Erez" w:date="2024-09-21T09:53:00Z">
        <w:r w:rsidR="00540982">
          <w:t xml:space="preserve"> </w:t>
        </w:r>
      </w:ins>
      <w:commentRangeEnd w:id="277"/>
      <w:ins w:id="282" w:author="Yaara Erez" w:date="2024-09-21T09:54:00Z">
        <w:r w:rsidR="00CA16B3">
          <w:rPr>
            <w:rStyle w:val="CommentReference"/>
          </w:rPr>
          <w:commentReference w:id="277"/>
        </w:r>
      </w:ins>
      <w:commentRangeEnd w:id="278"/>
      <w:r w:rsidR="003F0CBA">
        <w:rPr>
          <w:rStyle w:val="CommentReference"/>
        </w:rPr>
        <w:commentReference w:id="278"/>
      </w:r>
      <w:commentRangeEnd w:id="279"/>
      <w:r w:rsidR="003F0CBA">
        <w:rPr>
          <w:rStyle w:val="CommentReference"/>
        </w:rPr>
        <w:commentReference w:id="279"/>
      </w:r>
      <w:r w:rsidR="007D53B8">
        <w:fldChar w:fldCharType="begin"/>
      </w:r>
      <w:r w:rsidR="007D53B8">
        <w:instrText xml:space="preserve"> ADDIN ZOTERO_ITEM CSL_CITATION {"citationID":"94JmLlA6","properties":{"formattedCitation":"[6]","plainCitation":"[6]","noteIndex":0},"citationItems":[{"id":150,"uris":["http://zotero.org/users/10630913/items/2PE8IE76"],"itemData":{"id":150,"type":"article-journal","abstract":"Significance\n            It is unclear what makes some of the numerous visual scenes we encounter every day memorable (while others are not) when we make no intentional effort to memorize them. Here, we reasoned that although visual perception is somewhat size invariant (e.g., we can recognize a person from multiple distances), visual memory would depend on image size. Across experiments, where participants freely viewed images without any memory- or nonmemory-related task (similar to naturalistic visual behavior), larger images were remembered better than smaller ones (about 1.5 times better), and this effect was proportional to image size. Our study indicates that physical stimulus dimensions (as the size of an image) influence memory, and this may have significant implications to learning, aging, development, etc.\n          , \n            \n              We are constantly exposed to multiple visual scenes, and while freely viewing them without an intentional effort to memorize or encode them, only some are remembered. It has been suggested that image memory is influenced by multiple factors, such as depth of processing, familiarity, and visual category. However, this is typically investigated when people are instructed to perform a task (e.g., remember or make some judgment about the images), which may modulate processing at multiple levels and thus, may not generalize to naturalistic visual behavior. Visual memory is assumed to rely on high-level visual perception that shows a level of size invariance and therefore is not assumed to be highly dependent on image size. Here, we reasoned that during naturalistic vision, free of task-related modulations, bigger images stimulate more visual system processing resources (from retina to cortex) and would, therefore, be better remembered. In an extensive set of seven experiments, naïve participants (\n              n\n              = 182) were asked to freely view presented images (sized 3° to 24°) without any instructed encoding task. Afterward, they were given a surprise recognition test (midsized images, 50% already seen). Larger images were remembered better than smaller ones across all experiments (</w:instrText>
      </w:r>
      <w:r w:rsidR="007D53B8">
        <w:rPr>
          <w:rFonts w:ascii="Cambria Math" w:hAnsi="Cambria Math" w:cs="Cambria Math"/>
        </w:rPr>
        <w:instrText>∼</w:instrText>
      </w:r>
      <w:r w:rsidR="007D53B8">
        <w:instrText xml:space="preserve">20% higher accuracy or </w:instrText>
      </w:r>
      <w:r w:rsidR="007D53B8">
        <w:rPr>
          <w:rFonts w:ascii="Cambria Math" w:hAnsi="Cambria Math" w:cs="Cambria Math"/>
        </w:rPr>
        <w:instrText>∼</w:instrText>
      </w:r>
      <w:r w:rsidR="007D53B8">
        <w:instrText xml:space="preserve">1.5 times better). Memory was proportional to image size, faces were better remembered, and outdoors the least. Results were robust even when controlling for image set, presentation order, screen resolution, image scaling at test, or the amount of information. While multiple factors affect image memory, our results suggest that low- to high-level processes may all contribute to image memory.","container-title":"Proceedings of the National Academy of Sciences","DOI":"10.1073/pnas.2119614119","ISSN":"0027-8424, 1091-6490","issue":"4","journalAbbreviation":"Proc. Natl. Acad. Sci. U.S.A.","language":"en","page":"e2119614119","source":"DOI.org (Crossref)","title":"Larger images are better remembered during naturalistic encoding","volume":"119","author":[{"family":"Masarwa","given":"Shaimaa"},{"family":"Kreichman","given":"Olga"},{"family":"Gilaie-Dotan","given":"Sharon"}],"issued":{"date-parts":[["2022",1,25]]}}}],"schema":"https://github.com/citation-style-language/schema/raw/master/csl-citation.json"} </w:instrText>
      </w:r>
      <w:r w:rsidR="007D53B8">
        <w:fldChar w:fldCharType="separate"/>
      </w:r>
      <w:r w:rsidR="007D53B8" w:rsidRPr="007D53B8">
        <w:t>[6]</w:t>
      </w:r>
      <w:r w:rsidR="007D53B8">
        <w:fldChar w:fldCharType="end"/>
      </w:r>
      <w:r w:rsidR="007D53B8">
        <w:t xml:space="preserve"> </w:t>
      </w:r>
      <w:r w:rsidR="00F37A5E">
        <w:t xml:space="preserve"> </w:t>
      </w:r>
    </w:p>
    <w:p w14:paraId="60853935" w14:textId="17425CF1" w:rsidR="000319B7" w:rsidDel="00EC0B3A" w:rsidRDefault="002C543F" w:rsidP="000319B7">
      <w:pPr>
        <w:pStyle w:val="Heading2"/>
        <w:rPr>
          <w:del w:id="283" w:author="Elli Eidelman" w:date="2024-09-27T16:01:00Z" w16du:dateUtc="2024-09-27T13:01:00Z"/>
        </w:rPr>
      </w:pPr>
      <w:bookmarkStart w:id="284" w:name="_Toc176022179"/>
      <w:commentRangeStart w:id="285"/>
      <w:del w:id="286" w:author="Elli Eidelman" w:date="2024-09-27T16:01:00Z" w16du:dateUtc="2024-09-27T13:01:00Z">
        <w:r w:rsidRPr="00CD64BC" w:rsidDel="00EC0B3A">
          <w:delText>Identification of Eye Movement Patterns</w:delText>
        </w:r>
        <w:bookmarkEnd w:id="284"/>
        <w:commentRangeEnd w:id="285"/>
        <w:r w:rsidR="005E7711" w:rsidDel="00EC0B3A">
          <w:rPr>
            <w:rStyle w:val="CommentReference"/>
            <w:bCs w:val="0"/>
            <w:u w:val="none"/>
          </w:rPr>
          <w:commentReference w:id="285"/>
        </w:r>
      </w:del>
    </w:p>
    <w:p w14:paraId="25E45B05" w14:textId="0EF8E103" w:rsidR="007D53B8" w:rsidRPr="007D53B8" w:rsidDel="00EC0B3A" w:rsidRDefault="007D53B8" w:rsidP="000319B7">
      <w:pPr>
        <w:ind w:left="425"/>
        <w:jc w:val="left"/>
        <w:rPr>
          <w:del w:id="287" w:author="Elli Eidelman" w:date="2024-09-27T16:01:00Z" w16du:dateUtc="2024-09-27T13:01:00Z"/>
        </w:rPr>
      </w:pPr>
      <w:del w:id="288" w:author="Elli Eidelman" w:date="2024-09-27T16:01:00Z" w16du:dateUtc="2024-09-27T13:01:00Z">
        <w:r w:rsidDel="00EC0B3A">
          <w:delText xml:space="preserve">There are several types of </w:delText>
        </w:r>
      </w:del>
      <w:ins w:id="289" w:author="Yaara Erez" w:date="2024-09-21T09:54:00Z">
        <w:del w:id="290" w:author="Elli Eidelman" w:date="2024-09-27T16:01:00Z" w16du:dateUtc="2024-09-27T13:01:00Z">
          <w:r w:rsidR="008B1740" w:rsidDel="00EC0B3A">
            <w:delText>e</w:delText>
          </w:r>
        </w:del>
      </w:ins>
      <w:del w:id="291" w:author="Elli Eidelman" w:date="2024-09-27T16:01:00Z" w16du:dateUtc="2024-09-27T13:01:00Z">
        <w:r w:rsidDel="00EC0B3A">
          <w:delText>Eye M</w:delText>
        </w:r>
      </w:del>
      <w:ins w:id="292" w:author="Yaara Erez" w:date="2024-09-21T09:54:00Z">
        <w:del w:id="293" w:author="Elli Eidelman" w:date="2024-09-27T16:01:00Z" w16du:dateUtc="2024-09-27T13:01:00Z">
          <w:r w:rsidR="008B1740" w:rsidDel="00EC0B3A">
            <w:delText>m</w:delText>
          </w:r>
        </w:del>
      </w:ins>
      <w:del w:id="294" w:author="Elli Eidelman" w:date="2024-09-27T16:01:00Z" w16du:dateUtc="2024-09-27T13:01:00Z">
        <w:r w:rsidDel="00EC0B3A">
          <w:delText>ovements which in this case</w:delText>
        </w:r>
      </w:del>
      <w:ins w:id="295" w:author="Yaara Erez" w:date="2024-09-21T09:55:00Z">
        <w:del w:id="296" w:author="Elli Eidelman" w:date="2024-09-27T16:01:00Z" w16du:dateUtc="2024-09-27T13:01:00Z">
          <w:r w:rsidR="008B1740" w:rsidDel="00EC0B3A">
            <w:delText>that</w:delText>
          </w:r>
        </w:del>
      </w:ins>
      <w:del w:id="297" w:author="Elli Eidelman" w:date="2024-09-27T16:01:00Z" w16du:dateUtc="2024-09-27T13:01:00Z">
        <w:r w:rsidDel="00EC0B3A">
          <w:delText xml:space="preserve"> we </w:delText>
        </w:r>
      </w:del>
      <w:ins w:id="298" w:author="Yaara Erez" w:date="2024-09-21T09:55:00Z">
        <w:del w:id="299" w:author="Elli Eidelman" w:date="2024-09-27T16:01:00Z" w16du:dateUtc="2024-09-27T13:01:00Z">
          <w:r w:rsidR="008B1740" w:rsidDel="00EC0B3A">
            <w:delText xml:space="preserve">I </w:delText>
          </w:r>
        </w:del>
      </w:ins>
      <w:del w:id="300" w:author="Elli Eidelman" w:date="2024-09-27T16:01:00Z" w16du:dateUtc="2024-09-27T13:01:00Z">
        <w:r w:rsidDel="00EC0B3A">
          <w:delText>will focus on the following:</w:delText>
        </w:r>
      </w:del>
    </w:p>
    <w:p w14:paraId="13A72F72" w14:textId="27BF35C3" w:rsidR="007D53B8" w:rsidRPr="00CD64BC" w:rsidDel="00EC0B3A" w:rsidRDefault="000319B7" w:rsidP="007D53B8">
      <w:pPr>
        <w:ind w:left="425"/>
        <w:jc w:val="left"/>
        <w:rPr>
          <w:del w:id="301" w:author="Elli Eidelman" w:date="2024-09-27T16:01:00Z" w16du:dateUtc="2024-09-27T13:01:00Z"/>
        </w:rPr>
      </w:pPr>
      <w:del w:id="302" w:author="Elli Eidelman" w:date="2024-09-27T16:01:00Z" w16du:dateUtc="2024-09-27T13:01:00Z">
        <w:r w:rsidRPr="00CD64BC" w:rsidDel="00EC0B3A">
          <w:delText xml:space="preserve">Fixation Patterns: </w:delText>
        </w:r>
      </w:del>
      <w:ins w:id="303" w:author="Yaara Erez" w:date="2024-09-21T09:55:00Z">
        <w:del w:id="304" w:author="Elli Eidelman" w:date="2024-09-27T16:01:00Z" w16du:dateUtc="2024-09-27T13:01:00Z">
          <w:r w:rsidR="00850D43" w:rsidDel="00EC0B3A">
            <w:delText>Fixations are defined as</w:delText>
          </w:r>
        </w:del>
        <w:del w:id="305" w:author="Elli Eidelman" w:date="2024-09-27T15:59:00Z" w16du:dateUtc="2024-09-27T12:59:00Z">
          <w:r w:rsidR="00850D43" w:rsidDel="00EC0B3A">
            <w:delText xml:space="preserve"> </w:delText>
          </w:r>
          <w:commentRangeStart w:id="306"/>
          <w:r w:rsidR="00850D43" w:rsidDel="00EC0B3A">
            <w:delText>XXX</w:delText>
          </w:r>
          <w:commentRangeEnd w:id="306"/>
          <w:r w:rsidR="00850D43" w:rsidDel="00EC0B3A">
            <w:rPr>
              <w:rStyle w:val="CommentReference"/>
            </w:rPr>
            <w:commentReference w:id="306"/>
          </w:r>
        </w:del>
        <w:del w:id="307" w:author="Elli Eidelman" w:date="2024-09-27T16:01:00Z" w16du:dateUtc="2024-09-27T13:01:00Z">
          <w:r w:rsidR="00850D43" w:rsidDel="00EC0B3A">
            <w:delText xml:space="preserve">. I will </w:delText>
          </w:r>
        </w:del>
      </w:ins>
      <w:del w:id="308" w:author="Elli Eidelman" w:date="2024-09-27T16:01:00Z" w16du:dateUtc="2024-09-27T13:01:00Z">
        <w:r w:rsidRPr="00CD64BC" w:rsidDel="00EC0B3A">
          <w:delText>Investigat</w:delText>
        </w:r>
        <w:r w:rsidDel="00EC0B3A">
          <w:delText>ing</w:delText>
        </w:r>
      </w:del>
      <w:ins w:id="309" w:author="Yaara Erez" w:date="2024-09-21T09:55:00Z">
        <w:del w:id="310" w:author="Elli Eidelman" w:date="2024-09-27T16:01:00Z" w16du:dateUtc="2024-09-27T13:01:00Z">
          <w:r w:rsidR="00850D43" w:rsidDel="00EC0B3A">
            <w:delText>e</w:delText>
          </w:r>
        </w:del>
      </w:ins>
      <w:del w:id="311" w:author="Elli Eidelman" w:date="2024-09-27T16:01:00Z" w16du:dateUtc="2024-09-27T13:01:00Z">
        <w:r w:rsidRPr="00CD64BC" w:rsidDel="00EC0B3A">
          <w:delText xml:space="preserve"> the duration and locations of fixations during the </w:delText>
        </w:r>
      </w:del>
      <w:ins w:id="312" w:author="Yaara Erez" w:date="2024-09-21T09:55:00Z">
        <w:del w:id="313" w:author="Elli Eidelman" w:date="2024-09-27T16:01:00Z" w16du:dateUtc="2024-09-27T13:01:00Z">
          <w:r w:rsidR="00850D43" w:rsidDel="00EC0B3A">
            <w:delText>a</w:delText>
          </w:r>
          <w:r w:rsidR="00850D43" w:rsidRPr="00CD64BC" w:rsidDel="00EC0B3A">
            <w:delText xml:space="preserve"> </w:delText>
          </w:r>
        </w:del>
      </w:ins>
      <w:del w:id="314" w:author="Elli Eidelman" w:date="2024-09-27T16:01:00Z" w16du:dateUtc="2024-09-27T13:01:00Z">
        <w:r w:rsidRPr="00CD64BC" w:rsidDel="00EC0B3A">
          <w:delText>target object identification task. Identif</w:delText>
        </w:r>
        <w:r w:rsidDel="00EC0B3A">
          <w:delText>ying</w:delText>
        </w:r>
        <w:r w:rsidRPr="00CD64BC" w:rsidDel="00EC0B3A">
          <w:delText xml:space="preserve"> </w:delText>
        </w:r>
      </w:del>
      <w:ins w:id="315" w:author="Yaara Erez" w:date="2024-09-21T09:56:00Z">
        <w:del w:id="316" w:author="Elli Eidelman" w:date="2024-09-27T16:01:00Z" w16du:dateUtc="2024-09-27T13:01:00Z">
          <w:r w:rsidR="00850D43" w:rsidDel="00EC0B3A">
            <w:delText>I will investigate</w:delText>
          </w:r>
          <w:r w:rsidR="00850D43" w:rsidRPr="00CD64BC" w:rsidDel="00EC0B3A">
            <w:delText xml:space="preserve"> </w:delText>
          </w:r>
        </w:del>
      </w:ins>
      <w:del w:id="317" w:author="Elli Eidelman" w:date="2024-09-27T16:01:00Z" w16du:dateUtc="2024-09-27T13:01:00Z">
        <w:r w:rsidRPr="00CD64BC" w:rsidDel="00EC0B3A">
          <w:delText>whether participants exhibit longer fixations on specific objects or areas within the VR scenes</w:delText>
        </w:r>
      </w:del>
      <w:ins w:id="318" w:author="Yaara Erez" w:date="2024-09-21T09:56:00Z">
        <w:del w:id="319" w:author="Elli Eidelman" w:date="2024-09-27T16:01:00Z" w16du:dateUtc="2024-09-27T13:01:00Z">
          <w:r w:rsidR="00850D43" w:rsidDel="00EC0B3A">
            <w:delText xml:space="preserve"> in varying load conditions</w:delText>
          </w:r>
        </w:del>
      </w:ins>
      <w:del w:id="320" w:author="Elli Eidelman" w:date="2024-09-27T16:01:00Z" w16du:dateUtc="2024-09-27T13:01:00Z">
        <w:r w:rsidRPr="00CD64BC" w:rsidDel="00EC0B3A">
          <w:delText>.</w:delText>
        </w:r>
      </w:del>
    </w:p>
    <w:p w14:paraId="4DEE7692" w14:textId="4FFEFADB" w:rsidR="000319B7" w:rsidDel="00EC0B3A" w:rsidRDefault="000319B7" w:rsidP="007D53B8">
      <w:pPr>
        <w:ind w:left="425"/>
        <w:jc w:val="left"/>
        <w:rPr>
          <w:del w:id="321" w:author="Elli Eidelman" w:date="2024-09-27T16:01:00Z" w16du:dateUtc="2024-09-27T13:01:00Z"/>
        </w:rPr>
      </w:pPr>
      <w:del w:id="322" w:author="Elli Eidelman" w:date="2024-09-27T16:01:00Z" w16du:dateUtc="2024-09-27T13:01:00Z">
        <w:r w:rsidRPr="00CD64BC" w:rsidDel="00EC0B3A">
          <w:delText xml:space="preserve">Saccade Patterns: </w:delText>
        </w:r>
      </w:del>
      <w:ins w:id="323" w:author="Yaara Erez" w:date="2024-09-21T09:56:00Z">
        <w:del w:id="324" w:author="Elli Eidelman" w:date="2024-09-27T16:01:00Z" w16du:dateUtc="2024-09-27T13:01:00Z">
          <w:r w:rsidR="0054211D" w:rsidDel="00EC0B3A">
            <w:delText xml:space="preserve">Saccades are </w:delText>
          </w:r>
        </w:del>
        <w:commentRangeStart w:id="325"/>
        <w:del w:id="326" w:author="Elli Eidelman" w:date="2024-09-27T15:59:00Z" w16du:dateUtc="2024-09-27T12:59:00Z">
          <w:r w:rsidR="0054211D" w:rsidDel="00EC0B3A">
            <w:delText>XXX</w:delText>
          </w:r>
          <w:commentRangeEnd w:id="325"/>
          <w:r w:rsidR="0054211D" w:rsidDel="00EC0B3A">
            <w:rPr>
              <w:rStyle w:val="CommentReference"/>
            </w:rPr>
            <w:commentReference w:id="325"/>
          </w:r>
        </w:del>
        <w:del w:id="327" w:author="Elli Eidelman" w:date="2024-09-27T16:01:00Z" w16du:dateUtc="2024-09-27T13:01:00Z">
          <w:r w:rsidR="0054211D" w:rsidDel="00EC0B3A">
            <w:delText xml:space="preserve">. </w:delText>
          </w:r>
        </w:del>
      </w:ins>
      <w:del w:id="328" w:author="Elli Eidelman" w:date="2024-09-27T16:01:00Z" w16du:dateUtc="2024-09-27T13:01:00Z">
        <w:r w:rsidRPr="00CD64BC" w:rsidDel="00EC0B3A">
          <w:delText>Analyz</w:delText>
        </w:r>
        <w:r w:rsidDel="00EC0B3A">
          <w:delText>ing</w:delText>
        </w:r>
        <w:r w:rsidRPr="00CD64BC" w:rsidDel="00EC0B3A">
          <w:delText xml:space="preserve"> </w:delText>
        </w:r>
      </w:del>
      <w:ins w:id="329" w:author="Yaara Erez" w:date="2024-09-21T09:56:00Z">
        <w:del w:id="330" w:author="Elli Eidelman" w:date="2024-09-27T16:01:00Z" w16du:dateUtc="2024-09-27T13:01:00Z">
          <w:r w:rsidR="0054211D" w:rsidDel="00EC0B3A">
            <w:delText>I will analyze</w:delText>
          </w:r>
          <w:r w:rsidR="0054211D" w:rsidRPr="00CD64BC" w:rsidDel="00EC0B3A">
            <w:delText xml:space="preserve"> </w:delText>
          </w:r>
        </w:del>
      </w:ins>
      <w:del w:id="331" w:author="Elli Eidelman" w:date="2024-09-27T16:01:00Z" w16du:dateUtc="2024-09-27T13:01:00Z">
        <w:r w:rsidRPr="00CD64BC" w:rsidDel="00EC0B3A">
          <w:delText xml:space="preserve">the amplitude and velocity of saccadic eye movements during the task. </w:delText>
        </w:r>
      </w:del>
      <w:ins w:id="332" w:author="Yaara Erez" w:date="2024-09-21T09:56:00Z">
        <w:del w:id="333" w:author="Elli Eidelman" w:date="2024-09-27T16:01:00Z" w16du:dateUtc="2024-09-27T13:01:00Z">
          <w:r w:rsidR="00A425BF" w:rsidDel="00EC0B3A">
            <w:delText xml:space="preserve">I will </w:delText>
          </w:r>
        </w:del>
      </w:ins>
      <w:del w:id="334" w:author="Elli Eidelman" w:date="2024-09-27T16:01:00Z" w16du:dateUtc="2024-09-27T13:01:00Z">
        <w:r w:rsidRPr="00CD64BC" w:rsidDel="00EC0B3A">
          <w:delText>Determine if</w:delText>
        </w:r>
      </w:del>
      <w:ins w:id="335" w:author="Yaara Erez" w:date="2024-09-21T09:57:00Z">
        <w:del w:id="336" w:author="Elli Eidelman" w:date="2024-09-27T16:01:00Z" w16du:dateUtc="2024-09-27T13:01:00Z">
          <w:r w:rsidR="00A425BF" w:rsidDel="00EC0B3A">
            <w:delText>test whether</w:delText>
          </w:r>
        </w:del>
      </w:ins>
      <w:del w:id="337" w:author="Elli Eidelman" w:date="2024-09-27T16:01:00Z" w16du:dateUtc="2024-09-27T13:01:00Z">
        <w:r w:rsidRPr="00CD64BC" w:rsidDel="00EC0B3A">
          <w:delText xml:space="preserve"> certain conditions, such as cognitive load or object characteristics, influence the speed and accuracy of saccades</w:delText>
        </w:r>
      </w:del>
      <w:ins w:id="338" w:author="Yaara Erez" w:date="2024-09-21T09:57:00Z">
        <w:del w:id="339" w:author="Elli Eidelman" w:date="2024-09-27T16:01:00Z" w16du:dateUtc="2024-09-27T13:01:00Z">
          <w:r w:rsidR="00A425BF" w:rsidDel="00EC0B3A">
            <w:delText xml:space="preserve"> </w:delText>
          </w:r>
        </w:del>
      </w:ins>
      <w:del w:id="340" w:author="Elli Eidelman" w:date="2024-09-27T16:01:00Z" w16du:dateUtc="2024-09-27T13:01:00Z">
        <w:r w:rsidR="007D53B8" w:rsidDel="00EC0B3A">
          <w:fldChar w:fldCharType="begin"/>
        </w:r>
        <w:r w:rsidR="007D53B8" w:rsidDel="00EC0B3A">
          <w:delInstrText xml:space="preserve"> ADDIN ZOTERO_ITEM CSL_CITATION {"citationID":"yowbVLFp","properties":{"formattedCitation":"[9]","plainCitation":"[9]","noteIndex":0},"citationItems":[{"id":174,"uris":["http://zotero.org/users/10630913/items/VZH8RSZF"],"itemData":{"id":174,"type":"article-journal","abstract":"Redirected walking techniques can enhance the immersion and visual-vestibular comfort of virtual reality (VR) navigation, but are often limited by the size, shape, and content of the physical environments.\n            We propose a redirected walking technique that can apply to small physical environments with static or dynamic obstacles. Via a head- and eye-tracking VR headset, our method detects saccadic suppression and redirects the users during the resulting temporary blindness. Our dynamic path planning runs in real-time on a GPU, and thus can avoid static and dynamic obstacles, including walls, furniture, and other VR users sharing the same physical space. To further enhance saccadic redirection, we propose subtle gaze direction methods tailored for VR perception.\n            We demonstrate that saccades can significantly increase the rotation gains during redirection without introducing visual distortions or simulator sickness. This allows our method to apply to large open virtual spaces and small physical environments for room-scale VR. We evaluate our system via numerical simulations and real user studies.","container-title":"ACM Transactions on Graphics","DOI":"10.1145/3197517.3201294","ISSN":"0730-0301, 1557-7368","issue":"4","journalAbbreviation":"ACM Trans. Graph.","language":"en","page":"1-13","source":"DOI.org (Crossref)","title":"Towards virtual reality infinite walking: dynamic saccadic redirection","title-short":"Towards virtual reality infinite walking","volume":"37","author":[{"family":"Sun","given":"Qi"},{"family":"Patney","given":"Anjul"},{"family":"Wei","given":"Li-Yi"},{"family":"Shapira","given":"Omer"},{"family":"Lu","given":"Jingwan"},{"family":"Asente","given":"Paul"},{"family":"Zhu","given":"Suwen"},{"family":"Mcguire","given":"Morgan"},{"family":"Luebke","given":"David"},{"family":"Kaufman","given":"Arie"}],"issued":{"date-parts":[["2018",8,31]]}}}],"schema":"https://github.com/citation-style-language/schema/raw/master/csl-citation.json"} </w:delInstrText>
        </w:r>
        <w:r w:rsidR="007D53B8" w:rsidDel="00EC0B3A">
          <w:fldChar w:fldCharType="separate"/>
        </w:r>
        <w:r w:rsidR="007D53B8" w:rsidRPr="007D53B8" w:rsidDel="00EC0B3A">
          <w:delText>[9]</w:delText>
        </w:r>
        <w:r w:rsidR="007D53B8" w:rsidDel="00EC0B3A">
          <w:fldChar w:fldCharType="end"/>
        </w:r>
        <w:r w:rsidRPr="00CD64BC" w:rsidDel="00EC0B3A">
          <w:delText>.</w:delText>
        </w:r>
      </w:del>
    </w:p>
    <w:p w14:paraId="384238E6" w14:textId="4CC102C0" w:rsidR="007D53B8" w:rsidDel="00EC0B3A" w:rsidRDefault="007D53B8" w:rsidP="000319B7">
      <w:pPr>
        <w:ind w:left="425"/>
        <w:jc w:val="left"/>
        <w:rPr>
          <w:del w:id="341" w:author="Elli Eidelman" w:date="2024-09-27T16:01:00Z" w16du:dateUtc="2024-09-27T13:01:00Z"/>
        </w:rPr>
      </w:pPr>
      <w:del w:id="342" w:author="Elli Eidelman" w:date="2024-09-27T16:01:00Z" w16du:dateUtc="2024-09-27T13:01:00Z">
        <w:r w:rsidRPr="007D53B8" w:rsidDel="00EC0B3A">
          <w:rPr>
            <w:noProof/>
          </w:rPr>
          <w:drawing>
            <wp:inline distT="0" distB="0" distL="0" distR="0" wp14:anchorId="796FDB09" wp14:editId="5EB4E0F1">
              <wp:extent cx="6642635" cy="1330656"/>
              <wp:effectExtent l="0" t="0" r="6350" b="3175"/>
              <wp:docPr id="340388229"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88229" name="Picture 1" descr="A white background with black lines&#10;&#10;Description automatically generated"/>
                      <pic:cNvPicPr/>
                    </pic:nvPicPr>
                    <pic:blipFill>
                      <a:blip r:embed="rId16"/>
                      <a:stretch>
                        <a:fillRect/>
                      </a:stretch>
                    </pic:blipFill>
                    <pic:spPr>
                      <a:xfrm>
                        <a:off x="0" y="0"/>
                        <a:ext cx="6648507" cy="1331832"/>
                      </a:xfrm>
                      <a:prstGeom prst="rect">
                        <a:avLst/>
                      </a:prstGeom>
                    </pic:spPr>
                  </pic:pic>
                </a:graphicData>
              </a:graphic>
            </wp:inline>
          </w:drawing>
        </w:r>
      </w:del>
    </w:p>
    <w:p w14:paraId="16534F08" w14:textId="09821FBB" w:rsidR="00E96CBE" w:rsidDel="00EC0B3A" w:rsidRDefault="00E96CBE" w:rsidP="00E96CBE">
      <w:pPr>
        <w:pStyle w:val="Caption"/>
        <w:bidi w:val="0"/>
        <w:jc w:val="left"/>
        <w:rPr>
          <w:del w:id="343" w:author="Elli Eidelman" w:date="2024-09-27T16:01:00Z" w16du:dateUtc="2024-09-27T13:01:00Z"/>
        </w:rPr>
      </w:pPr>
      <w:commentRangeStart w:id="344"/>
      <w:del w:id="345" w:author="Elli Eidelman" w:date="2024-09-27T16:01:00Z" w16du:dateUtc="2024-09-27T13:01:00Z">
        <w:r w:rsidDel="00EC0B3A">
          <w:delText xml:space="preserve">Figure </w:delText>
        </w:r>
        <w:r w:rsidDel="00EC0B3A">
          <w:fldChar w:fldCharType="begin"/>
        </w:r>
        <w:r w:rsidDel="00EC0B3A">
          <w:delInstrText xml:space="preserve"> SEQ Figure \* ARABIC </w:delInstrText>
        </w:r>
        <w:r w:rsidDel="00EC0B3A">
          <w:fldChar w:fldCharType="separate"/>
        </w:r>
        <w:r w:rsidDel="00EC0B3A">
          <w:delText>1</w:delText>
        </w:r>
        <w:r w:rsidDel="00EC0B3A">
          <w:fldChar w:fldCharType="end"/>
        </w:r>
        <w:r w:rsidDel="00EC0B3A">
          <w:delText xml:space="preserve"> : Threshold to determine if eye movment was a Saccade.</w:delText>
        </w:r>
        <w:commentRangeEnd w:id="344"/>
        <w:r w:rsidR="005E7711" w:rsidDel="00EC0B3A">
          <w:rPr>
            <w:rStyle w:val="CommentReference"/>
            <w:noProof w:val="0"/>
            <w:lang w:eastAsia="en-US" w:bidi="ar-SA"/>
          </w:rPr>
          <w:commentReference w:id="344"/>
        </w:r>
      </w:del>
    </w:p>
    <w:p w14:paraId="19FF4B44" w14:textId="6007FBBC" w:rsidR="007D53B8" w:rsidDel="00EC0B3A" w:rsidRDefault="007D53B8" w:rsidP="000319B7">
      <w:pPr>
        <w:ind w:left="425"/>
        <w:jc w:val="left"/>
        <w:rPr>
          <w:del w:id="346" w:author="Elli Eidelman" w:date="2024-09-27T16:01:00Z" w16du:dateUtc="2024-09-27T13:01:00Z"/>
        </w:rPr>
      </w:pPr>
    </w:p>
    <w:p w14:paraId="378309C8" w14:textId="77777777" w:rsidR="007D53B8" w:rsidRPr="00CD64BC" w:rsidRDefault="007D53B8" w:rsidP="000319B7">
      <w:pPr>
        <w:ind w:left="425"/>
        <w:jc w:val="left"/>
      </w:pPr>
    </w:p>
    <w:p w14:paraId="48CC4F7E" w14:textId="5CCBB7CA" w:rsidR="002C543F" w:rsidRPr="002A433F" w:rsidRDefault="00827699" w:rsidP="00827699">
      <w:pPr>
        <w:pStyle w:val="Heading2"/>
      </w:pPr>
      <w:bookmarkStart w:id="347" w:name="_Toc176022180"/>
      <w:del w:id="348" w:author="Yaara Erez" w:date="2024-09-21T09:58:00Z">
        <w:r w:rsidRPr="00827699" w:rsidDel="005E7711">
          <w:delText xml:space="preserve">Use of </w:delText>
        </w:r>
      </w:del>
      <w:r w:rsidRPr="00827699">
        <w:t>Virtual Reality</w:t>
      </w:r>
      <w:bookmarkEnd w:id="347"/>
    </w:p>
    <w:p w14:paraId="47C6B2EA" w14:textId="434DE490" w:rsidR="00827699" w:rsidRPr="00827699" w:rsidRDefault="00827699" w:rsidP="005F668F">
      <w:pPr>
        <w:ind w:left="576"/>
        <w:jc w:val="left"/>
        <w:rPr>
          <w:lang w:bidi="he-IL"/>
        </w:rPr>
      </w:pPr>
      <w:r w:rsidRPr="00827699">
        <w:rPr>
          <w:lang w:bidi="he-IL"/>
        </w:rPr>
        <w:t>Virtual Reality (VR) has emerged as a powerful tool for studying cognitive processes in environments that closely mimic real-world conditions. Unlike traditional 2D displays, VR offers an immersive 3D experience that can simulate complex, dynamic environments. This makes it ideal for studying cognitive load and eye movement in settings that would be difficult or impossible to replicate in a laboratory</w:t>
      </w:r>
      <w:ins w:id="349" w:author="Yaara Erez" w:date="2024-09-21T09:59:00Z">
        <w:r w:rsidR="005E7711">
          <w:rPr>
            <w:lang w:bidi="he-IL"/>
          </w:rPr>
          <w:t xml:space="preserve"> </w:t>
        </w:r>
      </w:ins>
      <w:commentRangeStart w:id="350"/>
      <w:r w:rsidR="005F668F">
        <w:rPr>
          <w:lang w:bidi="he-IL"/>
        </w:rPr>
        <w:fldChar w:fldCharType="begin"/>
      </w:r>
      <w:r w:rsidR="005F668F">
        <w:rPr>
          <w:lang w:bidi="he-IL"/>
        </w:rPr>
        <w:instrText xml:space="preserve"> ADDIN ZOTERO_ITEM CSL_CITATION {"citationID":"H0S4BVFv","properties":{"formattedCitation":"[2]","plainCitation":"[2]","noteIndex":0},"citationItems":[{"id":158,"uris":["http://zotero.org/users/10630913/items/KGICRCDR"],"itemData":{"id":158,"type":"article-journal","abstract":"Introduction: Executive dysfunctions constitute a signiﬁcant public health problem: their high impact on everyday life makes it a priority to identify early strategies for evaluating and rehabilitating these disorders in a real-life context. The ecological limitation of traditional neuropsychological tests and several difﬁculties in administering tests or training in real-life scenarios have paved the way to use Virtual Reality-based tools to evaluate and rehabilitate Executive Functions (EFs) in real-life. Objective: This work aims to conduct a systematic review to provide a detailed description of the VR-based tools currently developed for the evaluation and rehabilitation of EFs. Methods: We systematically searched for original manuscripts regarding VR tools and EFs by looking for titles and abstracts in the PubMed, Scopus, PsycInfo, and Web of Science databases up to November 2021 that contained the following keywords “Virtual Reality” AND “Executive function</w:instrText>
      </w:r>
      <w:r w:rsidR="005F668F">
        <w:rPr>
          <w:rFonts w:ascii="Cambria Math" w:hAnsi="Cambria Math" w:cs="Cambria Math"/>
          <w:lang w:bidi="he-IL"/>
        </w:rPr>
        <w:instrText>∗</w:instrText>
      </w:r>
      <w:r w:rsidR="005F668F">
        <w:rPr>
          <w:lang w:bidi="he-IL"/>
        </w:rPr>
        <w:instrText xml:space="preserve">.” Results and Conclusion: We analyzed 301 articles, of which 100 were included. Our work shows that available VR-based tools appear promising solutions for an ecological assessment and treatment of EFs in healthy subjects and several clinical populations.","container-title":"Frontiers in Psychology","DOI":"10.3389/fpsyg.2022.833136","ISSN":"1664-1078","journalAbbreviation":"Front. Psychol.","language":"en","page":"833136","source":"DOI.org (Crossref)","title":"Available Virtual Reality-Based Tools for Executive Functions: A Systematic Review","title-short":"Available Virtual Reality-Based Tools for Executive Functions","volume":"13","author":[{"family":"Borgnis","given":"Francesca"},{"family":"Baglio","given":"Francesca"},{"family":"Pedroli","given":"Elisa"},{"family":"Rossetto","given":"Federica"},{"family":"Uccellatore","given":"Lidia"},{"family":"Oliveira","given":"Jorge Alexandre Gaspar"},{"family":"Riva","given":"Giuseppe"},{"family":"Cipresso","given":"Pietro"}],"issued":{"date-parts":[["2022",4,11]]}}}],"schema":"https://github.com/citation-style-language/schema/raw/master/csl-citation.json"} </w:instrText>
      </w:r>
      <w:r w:rsidR="005F668F">
        <w:rPr>
          <w:lang w:bidi="he-IL"/>
        </w:rPr>
        <w:fldChar w:fldCharType="separate"/>
      </w:r>
      <w:r w:rsidR="005F668F" w:rsidRPr="005F668F">
        <w:t>[2]</w:t>
      </w:r>
      <w:r w:rsidR="005F668F">
        <w:rPr>
          <w:lang w:bidi="he-IL"/>
        </w:rPr>
        <w:fldChar w:fldCharType="end"/>
      </w:r>
      <w:commentRangeEnd w:id="350"/>
      <w:r w:rsidR="00302C86">
        <w:rPr>
          <w:rStyle w:val="CommentReference"/>
        </w:rPr>
        <w:commentReference w:id="350"/>
      </w:r>
      <w:r w:rsidRPr="00827699">
        <w:rPr>
          <w:lang w:bidi="he-IL"/>
        </w:rPr>
        <w:t>.</w:t>
      </w:r>
    </w:p>
    <w:p w14:paraId="70E5AFB6" w14:textId="0F5B58BE" w:rsidR="00827699" w:rsidRPr="00827699" w:rsidRDefault="00827699" w:rsidP="00BC24AD">
      <w:pPr>
        <w:ind w:left="576"/>
        <w:jc w:val="left"/>
        <w:rPr>
          <w:lang w:bidi="he-IL"/>
        </w:rPr>
      </w:pPr>
      <w:r w:rsidRPr="00827699">
        <w:rPr>
          <w:lang w:bidi="he-IL"/>
        </w:rPr>
        <w:t xml:space="preserve">Previous research has leveraged VR to study various aspects of human cognition, including spatial awareness, memory, and decision-making. </w:t>
      </w:r>
      <w:commentRangeStart w:id="351"/>
      <w:r w:rsidRPr="00827699">
        <w:rPr>
          <w:lang w:bidi="he-IL"/>
        </w:rPr>
        <w:t xml:space="preserve">For instance, </w:t>
      </w:r>
      <w:r w:rsidR="00BC24AD">
        <w:rPr>
          <w:lang w:bidi="he-IL"/>
        </w:rPr>
        <w:t xml:space="preserve">Park </w:t>
      </w:r>
      <w:r w:rsidR="000F1C02" w:rsidRPr="000F1C02">
        <w:rPr>
          <w:lang w:bidi="he-IL"/>
        </w:rPr>
        <w:t>et al. (202</w:t>
      </w:r>
      <w:r w:rsidR="00BC24AD">
        <w:rPr>
          <w:lang w:bidi="he-IL"/>
        </w:rPr>
        <w:t>1</w:t>
      </w:r>
      <w:r w:rsidR="000F1C02" w:rsidRPr="000F1C02">
        <w:rPr>
          <w:lang w:bidi="he-IL"/>
        </w:rPr>
        <w:t xml:space="preserve">) </w:t>
      </w:r>
      <w:commentRangeEnd w:id="351"/>
      <w:r w:rsidR="007336D4">
        <w:rPr>
          <w:rStyle w:val="CommentReference"/>
        </w:rPr>
        <w:commentReference w:id="351"/>
      </w:r>
      <w:r w:rsidR="000338BE" w:rsidRPr="000338BE">
        <w:rPr>
          <w:lang w:bidi="he-IL"/>
        </w:rPr>
        <w:t xml:space="preserve">explored </w:t>
      </w:r>
      <w:hyperlink r:id="rId17" w:tgtFrame="_blank" w:history="1">
        <w:r w:rsidR="000338BE" w:rsidRPr="000338BE">
          <w:rPr>
            <w:lang w:bidi="he-IL"/>
          </w:rPr>
          <w:t>spatial perception</w:t>
        </w:r>
      </w:hyperlink>
      <w:r w:rsidR="000338BE" w:rsidRPr="000338BE">
        <w:rPr>
          <w:lang w:bidi="he-IL"/>
        </w:rPr>
        <w:t xml:space="preserve"> in </w:t>
      </w:r>
      <w:hyperlink r:id="rId18" w:tgtFrame="_blank" w:history="1">
        <w:r w:rsidR="000338BE" w:rsidRPr="000338BE">
          <w:rPr>
            <w:lang w:bidi="he-IL"/>
          </w:rPr>
          <w:t>extreme environments</w:t>
        </w:r>
      </w:hyperlink>
      <w:r w:rsidR="000338BE" w:rsidRPr="000338BE">
        <w:rPr>
          <w:lang w:bidi="he-IL"/>
        </w:rPr>
        <w:t xml:space="preserve"> using virtual reality technology. Participants estimated </w:t>
      </w:r>
      <w:proofErr w:type="gramStart"/>
      <w:r w:rsidR="000338BE" w:rsidRPr="000338BE">
        <w:rPr>
          <w:lang w:bidi="he-IL"/>
        </w:rPr>
        <w:t>size</w:t>
      </w:r>
      <w:proofErr w:type="gramEnd"/>
      <w:r w:rsidR="000338BE" w:rsidRPr="000338BE">
        <w:rPr>
          <w:lang w:bidi="he-IL"/>
        </w:rPr>
        <w:t xml:space="preserve"> and distance of stimuli in environments simulating outer space, alien terrain, and a typical cityscape. The findings revealed underestimation of distance in the maximum and minimum visual cue environments, with overestimation of distance in the moderate environment</w:t>
      </w:r>
      <w:r w:rsidR="00BC24AD">
        <w:rPr>
          <w:lang w:bidi="he-IL"/>
        </w:rPr>
        <w:t xml:space="preserve"> </w:t>
      </w:r>
      <w:r w:rsidR="00BC24AD">
        <w:rPr>
          <w:lang w:bidi="he-IL"/>
        </w:rPr>
        <w:fldChar w:fldCharType="begin"/>
      </w:r>
      <w:r w:rsidR="00BC24AD">
        <w:rPr>
          <w:lang w:bidi="he-IL"/>
        </w:rPr>
        <w:instrText xml:space="preserve"> ADDIN ZOTERO_ITEM CSL_CITATION {"citationID":"Y0n8ZWnz","properties":{"formattedCitation":"[4]","plainCitation":"[4]","noteIndex":0},"citationItems":[{"id":166,"uris":["http://zotero.org/users/10630913/items/Z9PA6N6M"],"itemData":{"id":166,"type":"article-journal","abstract":"Emerging technologies offer the potential to expand the domain of the future workforce to extreme environments, such as outer space and alien terrains. To understand how humans navigate in such environments that lack familiar spatial cues this study examined spatial perception in three types of environments. The environments were simulated using virtual reality. We examined participants’ ability to estimate the size and distance of stimuli under conditions of minimal, moderate, or maximum visual cues, corresponding to an environment simulating outer space, an alien terrain, or a typical cityscape, respectively. The ﬁndings show underestimation of distance in both the maximum and the minimum visual cue environment but a tendency for overestimation of distance in the moderate environment. We further observed that depth estimation was substantially better in the minimum environment than in the other two environments. However, estimation of height was more accurate in the environment with maximum cues (cityscape) than the environment with minimum cues (outer space). More generally, our results suggest that familiar visual cues facilitated better estimation of size and distance than unfamiliar cues. In fact, the presence of unfamiliar, and perhaps misleading visual cues (characterizing the alien terrain environment), was more disruptive than an environment with a total absence of visual cues for distance and size perception. The ﬁndings have implications for training workers to better adapt to extreme environments.","container-title":"Applied Sciences","DOI":"10.3390/app112311510","ISSN":"2076-3417","issue":"23","journalAbbreviation":"Applied Sciences","language":"en","page":"11510","source":"DOI.org (Crossref)","title":"Judgments of Object Size and Distance across Different Virtual Reality Environments: A Preliminary Study","title-short":"Judgments of Object Size and Distance across Different Virtual Reality Environments","volume":"11","author":[{"family":"Park","given":"Hannah"},{"family":"Faghihi","given":"Nafiseh"},{"family":"Dixit","given":"Manish"},{"family":"Vaid","given":"Jyotsna"},{"family":"McNamara","given":"Ann"}],"issued":{"date-parts":[["2021",12,4]]}}}],"schema":"https://github.com/citation-style-language/schema/raw/master/csl-citation.json"} </w:instrText>
      </w:r>
      <w:r w:rsidR="00BC24AD">
        <w:rPr>
          <w:lang w:bidi="he-IL"/>
        </w:rPr>
        <w:fldChar w:fldCharType="separate"/>
      </w:r>
      <w:r w:rsidR="00BC24AD" w:rsidRPr="00BC24AD">
        <w:t>[4]</w:t>
      </w:r>
      <w:r w:rsidR="00BC24AD">
        <w:rPr>
          <w:lang w:bidi="he-IL"/>
        </w:rPr>
        <w:fldChar w:fldCharType="end"/>
      </w:r>
      <w:r w:rsidR="000338BE" w:rsidRPr="000338BE">
        <w:rPr>
          <w:lang w:bidi="he-IL"/>
        </w:rPr>
        <w:t>.</w:t>
      </w:r>
    </w:p>
    <w:p w14:paraId="21B08C93" w14:textId="5C2BFEF5" w:rsidR="00031A80" w:rsidRDefault="00827699" w:rsidP="005F668F">
      <w:pPr>
        <w:ind w:left="576"/>
        <w:jc w:val="left"/>
        <w:rPr>
          <w:lang w:bidi="he-IL"/>
        </w:rPr>
      </w:pPr>
      <w:r w:rsidRPr="00827699">
        <w:rPr>
          <w:lang w:bidi="he-IL"/>
        </w:rPr>
        <w:t xml:space="preserve">In terms of eye movement, </w:t>
      </w:r>
      <w:ins w:id="352" w:author="Yaara Erez" w:date="2024-09-21T10:01:00Z">
        <w:r w:rsidR="00302C86">
          <w:rPr>
            <w:lang w:bidi="he-IL"/>
          </w:rPr>
          <w:t xml:space="preserve">some </w:t>
        </w:r>
      </w:ins>
      <w:r w:rsidRPr="00827699">
        <w:rPr>
          <w:lang w:bidi="he-IL"/>
        </w:rPr>
        <w:t xml:space="preserve">VR </w:t>
      </w:r>
      <w:ins w:id="353" w:author="Yaara Erez" w:date="2024-09-21T10:01:00Z">
        <w:r w:rsidR="00302C86">
          <w:rPr>
            <w:lang w:bidi="he-IL"/>
          </w:rPr>
          <w:t xml:space="preserve">systems </w:t>
        </w:r>
      </w:ins>
      <w:r w:rsidRPr="00827699">
        <w:rPr>
          <w:lang w:bidi="he-IL"/>
        </w:rPr>
        <w:t>allow</w:t>
      </w:r>
      <w:del w:id="354" w:author="Yaara Erez" w:date="2024-09-21T10:01:00Z">
        <w:r w:rsidRPr="00827699" w:rsidDel="00302C86">
          <w:rPr>
            <w:lang w:bidi="he-IL"/>
          </w:rPr>
          <w:delText>s</w:delText>
        </w:r>
      </w:del>
      <w:r w:rsidRPr="00827699">
        <w:rPr>
          <w:lang w:bidi="he-IL"/>
        </w:rPr>
        <w:t xml:space="preserve"> </w:t>
      </w:r>
      <w:del w:id="355" w:author="Yaara Erez" w:date="2024-09-21T10:01:00Z">
        <w:r w:rsidRPr="00827699" w:rsidDel="007336D4">
          <w:rPr>
            <w:lang w:bidi="he-IL"/>
          </w:rPr>
          <w:delText xml:space="preserve">for </w:delText>
        </w:r>
      </w:del>
      <w:r w:rsidRPr="00827699">
        <w:rPr>
          <w:lang w:bidi="he-IL"/>
        </w:rPr>
        <w:t xml:space="preserve">the tracking of gaze </w:t>
      </w:r>
      <w:del w:id="356" w:author="Yaara Erez" w:date="2024-09-21T10:02:00Z">
        <w:r w:rsidRPr="00827699" w:rsidDel="007336D4">
          <w:rPr>
            <w:lang w:bidi="he-IL"/>
          </w:rPr>
          <w:delText xml:space="preserve">behavior </w:delText>
        </w:r>
      </w:del>
      <w:r w:rsidRPr="00827699">
        <w:rPr>
          <w:lang w:bidi="he-IL"/>
        </w:rPr>
        <w:t xml:space="preserve">in </w:t>
      </w:r>
      <w:ins w:id="357" w:author="Yaara Erez" w:date="2024-09-21T10:02:00Z">
        <w:r w:rsidR="007336D4">
          <w:rPr>
            <w:lang w:bidi="he-IL"/>
          </w:rPr>
          <w:t xml:space="preserve">a </w:t>
        </w:r>
      </w:ins>
      <w:r w:rsidRPr="00827699">
        <w:rPr>
          <w:lang w:bidi="he-IL"/>
        </w:rPr>
        <w:t>three-dimensional space, providing more detailed data than traditional eye-tracking studies</w:t>
      </w:r>
      <w:r w:rsidR="005F668F">
        <w:rPr>
          <w:lang w:bidi="he-IL"/>
        </w:rPr>
        <w:t xml:space="preserve"> as it </w:t>
      </w:r>
      <w:del w:id="358" w:author="Yaara Erez" w:date="2024-09-21T10:02:00Z">
        <w:r w:rsidR="005F668F" w:rsidDel="007336D4">
          <w:rPr>
            <w:lang w:bidi="he-IL"/>
          </w:rPr>
          <w:delText>ass</w:delText>
        </w:r>
      </w:del>
      <w:r w:rsidR="005F668F">
        <w:rPr>
          <w:lang w:bidi="he-IL"/>
        </w:rPr>
        <w:t xml:space="preserve"> also</w:t>
      </w:r>
      <w:ins w:id="359" w:author="Yaara Erez" w:date="2024-09-21T10:02:00Z">
        <w:r w:rsidR="007336D4">
          <w:rPr>
            <w:lang w:bidi="he-IL"/>
          </w:rPr>
          <w:t xml:space="preserve"> </w:t>
        </w:r>
        <w:commentRangeStart w:id="360"/>
        <w:r w:rsidR="007336D4">
          <w:rPr>
            <w:lang w:bidi="he-IL"/>
          </w:rPr>
          <w:t>has</w:t>
        </w:r>
      </w:ins>
      <w:r w:rsidR="005F668F">
        <w:rPr>
          <w:lang w:bidi="he-IL"/>
        </w:rPr>
        <w:t xml:space="preserve"> the ability to track the head movement and to compensate the </w:t>
      </w:r>
      <w:commentRangeStart w:id="361"/>
      <w:r w:rsidR="005F668F">
        <w:rPr>
          <w:lang w:bidi="he-IL"/>
        </w:rPr>
        <w:t>two</w:t>
      </w:r>
      <w:ins w:id="362" w:author="Yaara Erez" w:date="2024-09-21T10:02:00Z">
        <w:r w:rsidR="007336D4">
          <w:rPr>
            <w:lang w:bidi="he-IL"/>
          </w:rPr>
          <w:t xml:space="preserve"> </w:t>
        </w:r>
      </w:ins>
      <w:commentRangeEnd w:id="360"/>
      <w:ins w:id="363" w:author="Yaara Erez" w:date="2024-09-21T10:03:00Z">
        <w:r w:rsidR="007336D4">
          <w:rPr>
            <w:rStyle w:val="CommentReference"/>
          </w:rPr>
          <w:commentReference w:id="360"/>
        </w:r>
        <w:commentRangeEnd w:id="361"/>
        <w:r w:rsidR="007336D4">
          <w:rPr>
            <w:rStyle w:val="CommentReference"/>
          </w:rPr>
          <w:commentReference w:id="361"/>
        </w:r>
      </w:ins>
      <w:r w:rsidR="005F668F">
        <w:rPr>
          <w:lang w:bidi="he-IL"/>
        </w:rPr>
        <w:fldChar w:fldCharType="begin"/>
      </w:r>
      <w:r w:rsidR="005F668F">
        <w:rPr>
          <w:lang w:bidi="he-IL"/>
        </w:rPr>
        <w:instrText xml:space="preserve"> ADDIN ZOTERO_ITEM CSL_CITATION {"citationID":"FT3MY51w","properties":{"formattedCitation":"[1]","plainCitation":"[1]","noteIndex":0},"citationItems":[{"id":152,"uris":["http://zotero.org/users/10630913/items/UQ2VFF4B"],"itemData":{"id":152,"type":"paper-conference","container-title":"2017 IEEE International Conference on Multimedia &amp; Expo Workshops (ICMEW)","DOI":"10.1109/ICMEW.2017.8026231","event-place":"Hong Kong, Hong Kong","event-title":"2017 IEEE International Conference on Multimedia &amp; Expo Workshops (ICMEW)","ISBN":"978-1-5386-0560-8","language":"en","page":"73-78","publisher":"IEEE","publisher-place":"Hong Kong, Hong Kong","source":"DOI.org (Crossref)","title":"A simple method to obtain visual attention data in head mounted virtual reality","URL":"http://ieeexplore.ieee.org/document/8026231/","author":[{"family":"Upenik","given":"Evgeniy"},{"family":"Ebrahimi","given":"Touradj"}],"accessed":{"date-parts":[["2024",1,23]]},"issued":{"date-parts":[["2017",7]]}}}],"schema":"https://github.com/citation-style-language/schema/raw/master/csl-citation.json"} </w:instrText>
      </w:r>
      <w:r w:rsidR="005F668F">
        <w:rPr>
          <w:lang w:bidi="he-IL"/>
        </w:rPr>
        <w:fldChar w:fldCharType="separate"/>
      </w:r>
      <w:r w:rsidR="005F668F" w:rsidRPr="005F668F">
        <w:t>[1]</w:t>
      </w:r>
      <w:r w:rsidR="005F668F">
        <w:rPr>
          <w:lang w:bidi="he-IL"/>
        </w:rPr>
        <w:fldChar w:fldCharType="end"/>
      </w:r>
      <w:r w:rsidRPr="00827699">
        <w:rPr>
          <w:lang w:bidi="he-IL"/>
        </w:rPr>
        <w:t xml:space="preserve">. </w:t>
      </w:r>
    </w:p>
    <w:p w14:paraId="11438800" w14:textId="5A6E6C53" w:rsidR="00031A80" w:rsidRPr="002A433F" w:rsidRDefault="00BF4A46" w:rsidP="00031A80">
      <w:pPr>
        <w:pStyle w:val="Heading2"/>
      </w:pPr>
      <w:bookmarkStart w:id="364" w:name="_Toc176022181"/>
      <w:r>
        <w:lastRenderedPageBreak/>
        <w:t>Virtual Reality vs</w:t>
      </w:r>
      <w:ins w:id="365" w:author="Yaara Erez" w:date="2024-09-21T10:03:00Z">
        <w:r w:rsidR="007336D4">
          <w:t>.</w:t>
        </w:r>
      </w:ins>
      <w:r>
        <w:t xml:space="preserve"> real-world</w:t>
      </w:r>
      <w:bookmarkEnd w:id="364"/>
    </w:p>
    <w:p w14:paraId="49F2CAD0" w14:textId="017DD990" w:rsidR="006721C2" w:rsidRPr="006721C2" w:rsidRDefault="00031A80" w:rsidP="00BF4A46">
      <w:pPr>
        <w:ind w:left="576"/>
        <w:jc w:val="left"/>
      </w:pPr>
      <w:commentRangeStart w:id="366"/>
      <w:r w:rsidRPr="00827699">
        <w:rPr>
          <w:lang w:bidi="he-IL"/>
        </w:rPr>
        <w:t xml:space="preserve">Virtual Reality (VR) </w:t>
      </w:r>
      <w:r w:rsidR="006721C2" w:rsidRPr="006721C2">
        <w:t>Naturalistic environments</w:t>
      </w:r>
      <w:r w:rsidR="00BF4A46">
        <w:t xml:space="preserve"> </w:t>
      </w:r>
      <w:r w:rsidR="006721C2" w:rsidRPr="006721C2">
        <w:t>those that closely resemble real-world settings</w:t>
      </w:r>
      <w:r w:rsidR="00BF4A46">
        <w:t xml:space="preserve"> </w:t>
      </w:r>
      <w:r w:rsidR="006721C2" w:rsidRPr="006721C2">
        <w:t xml:space="preserve">present unique challenges for studying cognitive load and eye movement. </w:t>
      </w:r>
      <w:commentRangeEnd w:id="366"/>
      <w:r w:rsidR="007336D4">
        <w:rPr>
          <w:rStyle w:val="CommentReference"/>
        </w:rPr>
        <w:commentReference w:id="366"/>
      </w:r>
      <w:r w:rsidR="006721C2" w:rsidRPr="006721C2">
        <w:t xml:space="preserve">These environments often contain a high level of visual stimuli, which can increase cognitive load and lead to more complex eye movement patterns. For example, </w:t>
      </w:r>
      <w:proofErr w:type="spellStart"/>
      <w:r w:rsidR="00BF4A46" w:rsidRPr="00BF4A46">
        <w:t>Chawoush</w:t>
      </w:r>
      <w:proofErr w:type="spellEnd"/>
      <w:r w:rsidR="00BF4A46" w:rsidRPr="00BF4A46">
        <w:rPr>
          <w:b/>
          <w:bCs/>
        </w:rPr>
        <w:t> </w:t>
      </w:r>
      <w:r w:rsidR="006721C2" w:rsidRPr="006721C2">
        <w:t>et al. (201</w:t>
      </w:r>
      <w:r w:rsidR="00BF4A46">
        <w:t>2</w:t>
      </w:r>
      <w:r w:rsidR="006721C2" w:rsidRPr="006721C2">
        <w:t xml:space="preserve">) found that </w:t>
      </w:r>
      <w:r w:rsidR="00BF4A46" w:rsidRPr="00BF4A46">
        <w:t>classic findings from traditional laboratory tasks of visual working memory may generalize to more naturalistic modes of object disappearance</w:t>
      </w:r>
      <w:r w:rsidR="006721C2" w:rsidRPr="006721C2">
        <w:t>.</w:t>
      </w:r>
      <w:r w:rsidR="00BF4A46" w:rsidRPr="00BF4A46">
        <w:rPr>
          <w:rFonts w:ascii="Nunito" w:hAnsi="Nunito"/>
          <w:color w:val="000000"/>
          <w:sz w:val="27"/>
          <w:szCs w:val="27"/>
          <w:shd w:val="clear" w:color="auto" w:fill="FFFFFF"/>
        </w:rPr>
        <w:t xml:space="preserve"> </w:t>
      </w:r>
      <w:r w:rsidR="00BF4A46" w:rsidRPr="00BF4A46">
        <w:t>The capacity and spatial coding strategies of visual working memory were found to be comparable across distinct modes of object disappearance, providing insights into the generalization of classic findings in the context of more naturalistic scenarios</w:t>
      </w:r>
      <w:r w:rsidR="00BF4A46">
        <w:t>.</w:t>
      </w:r>
    </w:p>
    <w:p w14:paraId="025B798A" w14:textId="1D0068AD" w:rsidR="006721C2" w:rsidRPr="006721C2" w:rsidRDefault="006721C2" w:rsidP="00F40D29">
      <w:pPr>
        <w:ind w:left="576"/>
        <w:jc w:val="left"/>
        <w:rPr>
          <w:lang w:bidi="he-IL"/>
        </w:rPr>
      </w:pPr>
      <w:r w:rsidRPr="006721C2">
        <w:rPr>
          <w:lang w:bidi="he-IL"/>
        </w:rPr>
        <w:t xml:space="preserve">The introduction of clutter, or extraneous objects, in these environments further complicates the cognitive load. Studies by </w:t>
      </w:r>
      <w:r w:rsidR="00F40D29">
        <w:rPr>
          <w:lang w:bidi="he-IL"/>
        </w:rPr>
        <w:t xml:space="preserve">Kumle at al. </w:t>
      </w:r>
      <w:r w:rsidRPr="006721C2">
        <w:rPr>
          <w:lang w:bidi="he-IL"/>
        </w:rPr>
        <w:t>(20</w:t>
      </w:r>
      <w:r w:rsidR="00F40D29">
        <w:rPr>
          <w:lang w:bidi="he-IL"/>
        </w:rPr>
        <w:t>2</w:t>
      </w:r>
      <w:r w:rsidRPr="006721C2">
        <w:rPr>
          <w:lang w:bidi="he-IL"/>
        </w:rPr>
        <w:t>4)</w:t>
      </w:r>
      <w:r w:rsidR="00F40D29">
        <w:rPr>
          <w:lang w:bidi="he-IL"/>
        </w:rPr>
        <w:t>.</w:t>
      </w:r>
      <w:r w:rsidRPr="006721C2">
        <w:rPr>
          <w:lang w:bidi="he-IL"/>
        </w:rPr>
        <w:t xml:space="preserve"> have shown that cluttered environments can distract attention, increase search times, and lead to less efficient eye movement patterns. </w:t>
      </w:r>
      <w:commentRangeStart w:id="367"/>
      <w:r w:rsidRPr="006721C2">
        <w:rPr>
          <w:lang w:bidi="he-IL"/>
        </w:rPr>
        <w:t>This suggests that in naturalistic settings, cognitive load and eye movement are influenced not only by the task at hand but also by the complexity and organization of the environment</w:t>
      </w:r>
      <w:ins w:id="368" w:author="Yaara Erez" w:date="2024-09-21T10:07:00Z">
        <w:r w:rsidR="007336D4">
          <w:rPr>
            <w:lang w:bidi="he-IL"/>
          </w:rPr>
          <w:t xml:space="preserve"> </w:t>
        </w:r>
      </w:ins>
      <w:r w:rsidR="00F40D29">
        <w:rPr>
          <w:lang w:bidi="he-IL"/>
        </w:rPr>
        <w:fldChar w:fldCharType="begin"/>
      </w:r>
      <w:r w:rsidR="00F40D29">
        <w:rPr>
          <w:lang w:bidi="he-IL"/>
        </w:rPr>
        <w:instrText xml:space="preserve"> ADDIN ZOTERO_ITEM CSL_CITATION {"citationID":"PgLxsgpc","properties":{"formattedCitation":"[10]","plainCitation":"[10]","noteIndex":0},"citationItems":[{"id":176,"uris":["http://zotero.org/users/10630913/items/UA8MLHIM"],"itemData":{"id":176,"type":"article-journal","abstract":"Visual distraction is a ubiquitous aspect of everyday life. Studying the consequences of distraction during temporally extended tasks, however, is not tractable with traditional methods. Here we developed a virtual reality approach that segments complex behaviour into cognitive subcomponents, including encoding, visual search, working memory usage, and decision-making. Participants copied a model display by selecting objects from a resource pool and placing them into a workspace. By manipulating the distractibility of objects in the resource pool, we discovered interfering effects of distraction across the different cognitive subcomponents. We successfully traced the consequences of distraction all the way from overall task performance to the decision-making processes that gate memory usage. Distraction slowed down behaviour and increased costly body movements. Critically, distraction increased encoding demands, slowed visual search, and decreased reliance on working memory. Our findings illustrate that the effects of visual distraction during natural behaviour can be rather focal but nevertheless have cascading consequences.","container-title":"Communications Psychology","DOI":"10.1038/s44271-024-00099-0","ISSN":"2731-9121","issue":"1","journalAbbreviation":"Commun Psychol","language":"en","license":"2024 The Author(s)","note":"publisher: Nature Publishing Group","page":"1-13","source":"www.nature.com","title":"Multifaceted consequences of visual distraction during natural behaviour","volume":"2","author":[{"family":"Kumle","given":"Levi"},{"family":"Võ","given":"Melissa L.-H."},{"family":"Nobre","given":"Anna C."},{"family":"Draschkow","given":"Dejan"}],"issued":{"date-parts":[["2024",5,27]]}}}],"schema":"https://github.com/citation-style-language/schema/raw/master/csl-citation.json"} </w:instrText>
      </w:r>
      <w:r w:rsidR="00F40D29">
        <w:rPr>
          <w:lang w:bidi="he-IL"/>
        </w:rPr>
        <w:fldChar w:fldCharType="separate"/>
      </w:r>
      <w:r w:rsidR="00F40D29" w:rsidRPr="00F40D29">
        <w:t>[10]</w:t>
      </w:r>
      <w:r w:rsidR="00F40D29">
        <w:rPr>
          <w:lang w:bidi="he-IL"/>
        </w:rPr>
        <w:fldChar w:fldCharType="end"/>
      </w:r>
      <w:r w:rsidRPr="006721C2">
        <w:rPr>
          <w:lang w:bidi="he-IL"/>
        </w:rPr>
        <w:t>.</w:t>
      </w:r>
      <w:commentRangeEnd w:id="367"/>
      <w:r w:rsidR="007336D4">
        <w:rPr>
          <w:rStyle w:val="CommentReference"/>
        </w:rPr>
        <w:commentReference w:id="367"/>
      </w:r>
    </w:p>
    <w:p w14:paraId="31F87D4A" w14:textId="7237DEA4" w:rsidR="00031A80" w:rsidRPr="002A433F" w:rsidRDefault="006721C2" w:rsidP="006721C2">
      <w:pPr>
        <w:pStyle w:val="Heading2"/>
      </w:pPr>
      <w:bookmarkStart w:id="369" w:name="_Toc176022182"/>
      <w:r w:rsidRPr="006721C2">
        <w:t>Gaps in the Literature</w:t>
      </w:r>
      <w:bookmarkEnd w:id="369"/>
    </w:p>
    <w:p w14:paraId="48780DCC" w14:textId="32543850" w:rsidR="000058A5" w:rsidRPr="000058A5" w:rsidRDefault="000058A5" w:rsidP="00DC69C3">
      <w:pPr>
        <w:ind w:left="576"/>
        <w:jc w:val="left"/>
        <w:rPr>
          <w:lang w:bidi="he-IL"/>
        </w:rPr>
      </w:pPr>
      <w:r w:rsidRPr="000058A5">
        <w:rPr>
          <w:lang w:bidi="he-IL"/>
        </w:rPr>
        <w:t>While significant progress has been made in understanding eye movement and cognitive load in both traditional and virtual environments, several gaps remain. First, most studies have focused on 2D or highly controlled 3D environments, leaving a gap in understanding how cognitive load affects eye movement in more dynamic, naturalistic VR settings</w:t>
      </w:r>
      <w:ins w:id="370" w:author="Yaara Erez" w:date="2024-09-21T10:08:00Z">
        <w:r w:rsidR="007336D4">
          <w:rPr>
            <w:lang w:bidi="he-IL"/>
          </w:rPr>
          <w:t xml:space="preserve"> </w:t>
        </w:r>
      </w:ins>
      <w:r w:rsidR="00DC69C3">
        <w:rPr>
          <w:lang w:bidi="he-IL"/>
        </w:rPr>
        <w:fldChar w:fldCharType="begin"/>
      </w:r>
      <w:r w:rsidR="00DC69C3">
        <w:rPr>
          <w:lang w:bidi="he-IL"/>
        </w:rPr>
        <w:instrText xml:space="preserve"> ADDIN ZOTERO_ITEM CSL_CITATION {"citationID":"FIMaeXFQ","properties":{"formattedCitation":"[10]","plainCitation":"[10]","noteIndex":0},"citationItems":[{"id":176,"uris":["http://zotero.org/users/10630913/items/UA8MLHIM"],"itemData":{"id":176,"type":"article-journal","abstract":"Visual distraction is a ubiquitous aspect of everyday life. Studying the consequences of distraction during temporally extended tasks, however, is not tractable with traditional methods. Here we developed a virtual reality approach that segments complex behaviour into cognitive subcomponents, including encoding, visual search, working memory usage, and decision-making. Participants copied a model display by selecting objects from a resource pool and placing them into a workspace. By manipulating the distractibility of objects in the resource pool, we discovered interfering effects of distraction across the different cognitive subcomponents. We successfully traced the consequences of distraction all the way from overall task performance to the decision-making processes that gate memory usage. Distraction slowed down behaviour and increased costly body movements. Critically, distraction increased encoding demands, slowed visual search, and decreased reliance on working memory. Our findings illustrate that the effects of visual distraction during natural behaviour can be rather focal but nevertheless have cascading consequences.","container-title":"Communications Psychology","DOI":"10.1038/s44271-024-00099-0","ISSN":"2731-9121","issue":"1","journalAbbreviation":"Commun Psychol","language":"en","license":"2024 The Author(s)","note":"publisher: Nature Publishing Group","page":"1-13","source":"www.nature.com","title":"Multifaceted consequences of visual distraction during natural behaviour","volume":"2","author":[{"family":"Kumle","given":"Levi"},{"family":"Võ","given":"Melissa L.-H."},{"family":"Nobre","given":"Anna C."},{"family":"Draschkow","given":"Dejan"}],"issued":{"date-parts":[["2024",5,27]]}}}],"schema":"https://github.com/citation-style-language/schema/raw/master/csl-citation.json"} </w:instrText>
      </w:r>
      <w:r w:rsidR="00DC69C3">
        <w:rPr>
          <w:lang w:bidi="he-IL"/>
        </w:rPr>
        <w:fldChar w:fldCharType="separate"/>
      </w:r>
      <w:r w:rsidR="00DC69C3" w:rsidRPr="00DC69C3">
        <w:t>[10]</w:t>
      </w:r>
      <w:r w:rsidR="00DC69C3">
        <w:rPr>
          <w:lang w:bidi="he-IL"/>
        </w:rPr>
        <w:fldChar w:fldCharType="end"/>
      </w:r>
      <w:r w:rsidRPr="000058A5">
        <w:rPr>
          <w:lang w:bidi="he-IL"/>
        </w:rPr>
        <w:t>. Additionally, there is limited research on how factors such as object positioning and environmental clutter in VR affect cognitive load and eye movement</w:t>
      </w:r>
      <w:ins w:id="371" w:author="Yaara Erez" w:date="2024-09-21T10:08:00Z">
        <w:r w:rsidR="00D12CE6">
          <w:rPr>
            <w:lang w:bidi="he-IL"/>
          </w:rPr>
          <w:t xml:space="preserve"> </w:t>
        </w:r>
      </w:ins>
      <w:r w:rsidR="00DC69C3">
        <w:rPr>
          <w:lang w:bidi="he-IL"/>
        </w:rPr>
        <w:fldChar w:fldCharType="begin"/>
      </w:r>
      <w:r w:rsidR="00DC69C3">
        <w:rPr>
          <w:lang w:bidi="he-IL"/>
        </w:rPr>
        <w:instrText xml:space="preserve"> ADDIN ZOTERO_ITEM CSL_CITATION {"citationID":"vrUqlW2i","properties":{"formattedCitation":"[11]","plainCitation":"[11]","noteIndex":0},"citationItems":[{"id":164,"uris":["http://zotero.org/users/10630913/items/MTVHEWRW"],"itemData":{"id":164,"type":"article-journal","abstract":"With the increase in popularity of consumer virtual reality headsets, for research and other applications, it is important to understand the accuracy of 3D perception in VR. We investigated the perceptual accuracy of near-field virtual distances using a size and shape constancy task, in two commercially available devices. Participants wore either the HTC Vive or the Oculus Rift and adjusted the size of a virtual stimulus to match the geometric qualities (size and depth) of a physical stimulus they were able to refer to haptically. The judgments participants made allowed for an indirect measure of their perception of the egocentric, virtual distance to the stimuli. The data show under-constancy and are consistent with research from carefully calibrated psychophysical techniques. There was no difference in the degree of constancy found in the two headsets. We conclude that consumer virtual reality headsets provide a sufficiently high degree of accuracy in distance perception, to allow them to be used confidently in future experimental vision science, and other research applications in psychology.","container-title":"Behavior Research Methods","DOI":"10.3758/s13428-019-01336-9","ISSN":"1554-3528","issue":"4","journalAbbreviation":"Behav Res","language":"en","page":"1587-1598","source":"DOI.org (Crossref)","title":"Size and shape constancy in consumer virtual reality","volume":"52","author":[{"family":"Hornsey","given":"Rebecca L."},{"family":"Hibbard","given":"Paul B."},{"family":"Scarfe","given":"Peter"}],"issued":{"date-parts":[["2020",8]]}}}],"schema":"https://github.com/citation-style-language/schema/raw/master/csl-citation.json"} </w:instrText>
      </w:r>
      <w:r w:rsidR="00DC69C3">
        <w:rPr>
          <w:lang w:bidi="he-IL"/>
        </w:rPr>
        <w:fldChar w:fldCharType="separate"/>
      </w:r>
      <w:r w:rsidR="00DC69C3" w:rsidRPr="00DC69C3">
        <w:t>[11]</w:t>
      </w:r>
      <w:r w:rsidR="00DC69C3">
        <w:rPr>
          <w:lang w:bidi="he-IL"/>
        </w:rPr>
        <w:fldChar w:fldCharType="end"/>
      </w:r>
      <w:r w:rsidRPr="000058A5">
        <w:rPr>
          <w:lang w:bidi="he-IL"/>
        </w:rPr>
        <w:t>.</w:t>
      </w:r>
    </w:p>
    <w:p w14:paraId="40B62759" w14:textId="30E1B8C6" w:rsidR="000058A5" w:rsidRPr="000058A5" w:rsidRDefault="000058A5" w:rsidP="000058A5">
      <w:pPr>
        <w:ind w:left="576"/>
        <w:jc w:val="left"/>
        <w:rPr>
          <w:lang w:bidi="he-IL"/>
        </w:rPr>
      </w:pPr>
      <w:r w:rsidRPr="000058A5">
        <w:rPr>
          <w:lang w:bidi="he-IL"/>
        </w:rPr>
        <w:t xml:space="preserve">Moreover, while VR has been used to study cognitive load, there is a need for more research that combines VR with eye-tracking to investigate how naturalistic environmental factors influence cognitive processes. This </w:t>
      </w:r>
      <w:r w:rsidR="00DC69C3">
        <w:rPr>
          <w:lang w:bidi="he-IL"/>
        </w:rPr>
        <w:t>work</w:t>
      </w:r>
      <w:r w:rsidRPr="000058A5">
        <w:rPr>
          <w:lang w:bidi="he-IL"/>
        </w:rPr>
        <w:t xml:space="preserve"> aims to fill these gaps by exploring how cognitive load, object positioning, and environmental clutter in a VR setting influence eye movement patterns</w:t>
      </w:r>
      <w:commentRangeStart w:id="372"/>
      <w:r w:rsidRPr="000058A5">
        <w:rPr>
          <w:lang w:bidi="he-IL"/>
        </w:rPr>
        <w:t>.</w:t>
      </w:r>
      <w:commentRangeEnd w:id="372"/>
      <w:r w:rsidR="00D12CE6">
        <w:rPr>
          <w:rStyle w:val="CommentReference"/>
        </w:rPr>
        <w:commentReference w:id="372"/>
      </w:r>
    </w:p>
    <w:p w14:paraId="018CCA8F" w14:textId="65D44706" w:rsidR="007E38E5" w:rsidRDefault="007E38E5">
      <w:pPr>
        <w:widowControl w:val="0"/>
        <w:spacing w:before="0" w:line="240" w:lineRule="auto"/>
        <w:jc w:val="left"/>
        <w:rPr>
          <w:lang w:bidi="he-IL"/>
        </w:rPr>
      </w:pPr>
      <w:r>
        <w:rPr>
          <w:lang w:bidi="he-IL"/>
        </w:rPr>
        <w:lastRenderedPageBreak/>
        <w:br w:type="page"/>
      </w:r>
    </w:p>
    <w:p w14:paraId="35AAACA0" w14:textId="3B9F9B2A" w:rsidR="00626CF6" w:rsidRDefault="00463ECB" w:rsidP="00A37F74">
      <w:pPr>
        <w:pStyle w:val="Heading1"/>
      </w:pPr>
      <w:bookmarkStart w:id="373" w:name="_Toc176022183"/>
      <w:r w:rsidRPr="00463ECB">
        <w:lastRenderedPageBreak/>
        <w:t>Methodology</w:t>
      </w:r>
      <w:bookmarkEnd w:id="373"/>
    </w:p>
    <w:p w14:paraId="5632249E" w14:textId="77777777" w:rsidR="00951116" w:rsidRDefault="00951116" w:rsidP="00951116">
      <w:pPr>
        <w:pStyle w:val="Heading2"/>
        <w:rPr>
          <w:ins w:id="374" w:author="Elli Eidelman" w:date="2024-09-27T16:02:00Z" w16du:dateUtc="2024-09-27T13:02:00Z"/>
        </w:rPr>
      </w:pPr>
      <w:bookmarkStart w:id="375" w:name="_Toc176022184"/>
      <w:commentRangeStart w:id="376"/>
      <w:ins w:id="377" w:author="Elli Eidelman" w:date="2024-09-27T16:02:00Z" w16du:dateUtc="2024-09-27T13:02:00Z">
        <w:r w:rsidRPr="00CD64BC">
          <w:t>Identification of Eye Movement Patterns</w:t>
        </w:r>
        <w:commentRangeEnd w:id="376"/>
        <w:r>
          <w:rPr>
            <w:rStyle w:val="CommentReference"/>
            <w:bCs w:val="0"/>
            <w:u w:val="none"/>
          </w:rPr>
          <w:commentReference w:id="376"/>
        </w:r>
      </w:ins>
    </w:p>
    <w:p w14:paraId="5CB397B7" w14:textId="77777777" w:rsidR="00951116" w:rsidRPr="007D53B8" w:rsidRDefault="00951116" w:rsidP="00951116">
      <w:pPr>
        <w:ind w:left="425"/>
        <w:jc w:val="left"/>
        <w:rPr>
          <w:ins w:id="378" w:author="Elli Eidelman" w:date="2024-09-27T16:02:00Z" w16du:dateUtc="2024-09-27T13:02:00Z"/>
        </w:rPr>
      </w:pPr>
      <w:ins w:id="379" w:author="Elli Eidelman" w:date="2024-09-27T16:02:00Z" w16du:dateUtc="2024-09-27T13:02:00Z">
        <w:r>
          <w:t>There are several types of eye movements that I will focus:</w:t>
        </w:r>
      </w:ins>
    </w:p>
    <w:p w14:paraId="70D02AE8" w14:textId="77777777" w:rsidR="00951116" w:rsidRPr="00CD64BC" w:rsidRDefault="00951116" w:rsidP="00951116">
      <w:pPr>
        <w:ind w:left="425"/>
        <w:jc w:val="left"/>
        <w:rPr>
          <w:ins w:id="380" w:author="Elli Eidelman" w:date="2024-09-27T16:02:00Z" w16du:dateUtc="2024-09-27T13:02:00Z"/>
        </w:rPr>
      </w:pPr>
      <w:ins w:id="381" w:author="Elli Eidelman" w:date="2024-09-27T16:02:00Z" w16du:dateUtc="2024-09-27T13:02:00Z">
        <w:r w:rsidRPr="00CD64BC">
          <w:t xml:space="preserve">Fixation Patterns: </w:t>
        </w:r>
        <w:r>
          <w:t xml:space="preserve">Fixations are defined as stall of eye gaze on same place for 3 frames or above. I will </w:t>
        </w:r>
        <w:r w:rsidRPr="00CD64BC">
          <w:t>Investigat</w:t>
        </w:r>
        <w:r>
          <w:t>e</w:t>
        </w:r>
        <w:r w:rsidRPr="00CD64BC">
          <w:t xml:space="preserve"> the duration and locations of fixations during </w:t>
        </w:r>
        <w:r>
          <w:t>a</w:t>
        </w:r>
        <w:r w:rsidRPr="00CD64BC">
          <w:t xml:space="preserve"> target object identification task. </w:t>
        </w:r>
        <w:r>
          <w:t>I will investigate</w:t>
        </w:r>
        <w:r w:rsidRPr="00CD64BC">
          <w:t xml:space="preserve"> whether participants exhibit longer fixations on specific objects or areas within the VR scenes</w:t>
        </w:r>
        <w:r>
          <w:t xml:space="preserve"> in varying load conditions</w:t>
        </w:r>
        <w:r w:rsidRPr="00CD64BC">
          <w:t>.</w:t>
        </w:r>
      </w:ins>
    </w:p>
    <w:p w14:paraId="7D0B07E7" w14:textId="59FDF0AB" w:rsidR="00951116" w:rsidRDefault="00951116" w:rsidP="00951116">
      <w:pPr>
        <w:ind w:left="425"/>
        <w:jc w:val="left"/>
        <w:rPr>
          <w:ins w:id="382" w:author="Elli Eidelman" w:date="2024-09-27T16:03:00Z" w16du:dateUtc="2024-09-27T13:03:00Z"/>
        </w:rPr>
      </w:pPr>
      <w:ins w:id="383" w:author="Elli Eidelman" w:date="2024-09-27T16:02:00Z" w16du:dateUtc="2024-09-27T13:02:00Z">
        <w:r w:rsidRPr="00CD64BC">
          <w:t xml:space="preserve">Saccade Patterns: </w:t>
        </w:r>
        <w:r>
          <w:t>Saccades are defined and rapid eye gaze movement. I will analyze</w:t>
        </w:r>
        <w:r w:rsidRPr="00CD64BC">
          <w:t xml:space="preserve"> the amplitude and velocity of saccadic eye movements during the task</w:t>
        </w:r>
      </w:ins>
      <w:proofErr w:type="gramStart"/>
      <w:ins w:id="384" w:author="Elli Eidelman" w:date="2024-09-27T16:05:00Z" w16du:dateUtc="2024-09-27T13:05:00Z">
        <w:r>
          <w:t xml:space="preserve"> I’ll</w:t>
        </w:r>
        <w:proofErr w:type="gramEnd"/>
        <w:r>
          <w:t xml:space="preserve"> determine if eye movement is a saccade if it passed thresholds for example, 80 de</w:t>
        </w:r>
      </w:ins>
      <w:ins w:id="385" w:author="Elli Eidelman" w:date="2024-09-27T16:06:00Z" w16du:dateUtc="2024-09-27T13:06:00Z">
        <w:r>
          <w:t>g/sec between 2 frames</w:t>
        </w:r>
      </w:ins>
      <w:ins w:id="386" w:author="Elli Eidelman" w:date="2024-09-27T16:02:00Z" w16du:dateUtc="2024-09-27T13:02:00Z">
        <w:r w:rsidRPr="00CD64BC">
          <w:t xml:space="preserve">. </w:t>
        </w:r>
        <w:r>
          <w:t>I will test whether</w:t>
        </w:r>
        <w:r w:rsidRPr="00CD64BC">
          <w:t xml:space="preserve"> certain conditions, such as cognitive load or object characteristics, influence the speed and accuracy of saccades</w:t>
        </w:r>
        <w:r>
          <w:t xml:space="preserve"> </w:t>
        </w:r>
        <w:r>
          <w:fldChar w:fldCharType="begin"/>
        </w:r>
        <w:r>
          <w:instrText xml:space="preserve"> ADDIN ZOTERO_ITEM CSL_CITATION {"citationID":"yowbVLFp","properties":{"formattedCitation":"[9]","plainCitation":"[9]","noteIndex":0},"citationItems":[{"id":174,"uris":["http://zotero.org/users/10630913/items/VZH8RSZF"],"itemData":{"id":174,"type":"article-journal","abstract":"Redirected walking techniques can enhance the immersion and visual-vestibular comfort of virtual reality (VR) navigation, but are often limited by the size, shape, and content of the physical environments.\n            We propose a redirected walking technique that can apply to small physical environments with static or dynamic obstacles. Via a head- and eye-tracking VR headset, our method detects saccadic suppression and redirects the users during the resulting temporary blindness. Our dynamic path planning runs in real-time on a GPU, and thus can avoid static and dynamic obstacles, including walls, furniture, and other VR users sharing the same physical space. To further enhance saccadic redirection, we propose subtle gaze direction methods tailored for VR perception.\n            We demonstrate that saccades can significantly increase the rotation gains during redirection without introducing visual distortions or simulator sickness. This allows our method to apply to large open virtual spaces and small physical environments for room-scale VR. We evaluate our system via numerical simulations and real user studies.","container-title":"ACM Transactions on Graphics","DOI":"10.1145/3197517.3201294","ISSN":"0730-0301, 1557-7368","issue":"4","journalAbbreviation":"ACM Trans. Graph.","language":"en","page":"1-13","source":"DOI.org (Crossref)","title":"Towards virtual reality infinite walking: dynamic saccadic redirection","title-short":"Towards virtual reality infinite walking","volume":"37","author":[{"family":"Sun","given":"Qi"},{"family":"Patney","given":"Anjul"},{"family":"Wei","given":"Li-Yi"},{"family":"Shapira","given":"Omer"},{"family":"Lu","given":"Jingwan"},{"family":"Asente","given":"Paul"},{"family":"Zhu","given":"Suwen"},{"family":"Mcguire","given":"Morgan"},{"family":"Luebke","given":"David"},{"family":"Kaufman","given":"Arie"}],"issued":{"date-parts":[["2018",8,31]]}}}],"schema":"https://github.com/citation-style-language/schema/raw/master/csl-citation.json"} </w:instrText>
        </w:r>
        <w:r>
          <w:fldChar w:fldCharType="separate"/>
        </w:r>
        <w:r w:rsidRPr="007D53B8">
          <w:t>[9]</w:t>
        </w:r>
        <w:r>
          <w:fldChar w:fldCharType="end"/>
        </w:r>
        <w:r w:rsidRPr="00CD64BC">
          <w:t>.</w:t>
        </w:r>
      </w:ins>
    </w:p>
    <w:p w14:paraId="2B3B326A" w14:textId="60E6BFCF" w:rsidR="00951116" w:rsidRDefault="00364092" w:rsidP="00951116">
      <w:pPr>
        <w:ind w:left="425"/>
        <w:jc w:val="left"/>
        <w:rPr>
          <w:ins w:id="387" w:author="Elli Eidelman" w:date="2024-09-27T16:02:00Z" w16du:dateUtc="2024-09-27T13:02:00Z"/>
        </w:rPr>
      </w:pPr>
      <w:ins w:id="388" w:author="Elli Eidelman" w:date="2024-09-27T16:27:00Z" w16du:dateUtc="2024-09-27T13:27:00Z">
        <w:r w:rsidRPr="00364092">
          <w:rPr>
            <w:noProof/>
          </w:rPr>
          <w:drawing>
            <wp:inline distT="0" distB="0" distL="0" distR="0" wp14:anchorId="0F594A49" wp14:editId="2124A953">
              <wp:extent cx="5943600" cy="3722370"/>
              <wp:effectExtent l="0" t="0" r="0" b="0"/>
              <wp:docPr id="676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1365" name=""/>
                      <pic:cNvPicPr/>
                    </pic:nvPicPr>
                    <pic:blipFill>
                      <a:blip r:embed="rId19"/>
                      <a:stretch>
                        <a:fillRect/>
                      </a:stretch>
                    </pic:blipFill>
                    <pic:spPr>
                      <a:xfrm>
                        <a:off x="0" y="0"/>
                        <a:ext cx="5943600" cy="3722370"/>
                      </a:xfrm>
                      <a:prstGeom prst="rect">
                        <a:avLst/>
                      </a:prstGeom>
                    </pic:spPr>
                  </pic:pic>
                </a:graphicData>
              </a:graphic>
            </wp:inline>
          </w:drawing>
        </w:r>
      </w:ins>
    </w:p>
    <w:p w14:paraId="1909CBFA" w14:textId="79574B4D" w:rsidR="00951116" w:rsidRDefault="00951116" w:rsidP="00951116">
      <w:pPr>
        <w:pStyle w:val="Caption"/>
        <w:bidi w:val="0"/>
        <w:jc w:val="left"/>
        <w:rPr>
          <w:ins w:id="389" w:author="Elli Eidelman" w:date="2024-09-27T16:02:00Z" w16du:dateUtc="2024-09-27T13:02:00Z"/>
        </w:rPr>
      </w:pPr>
      <w:bookmarkStart w:id="390" w:name="_Toc178346903"/>
      <w:commentRangeStart w:id="391"/>
      <w:commentRangeStart w:id="392"/>
      <w:ins w:id="393" w:author="Elli Eidelman" w:date="2024-09-27T16:02:00Z" w16du:dateUtc="2024-09-27T13:02:00Z">
        <w:r>
          <w:t xml:space="preserve">Figure </w:t>
        </w:r>
        <w:r>
          <w:fldChar w:fldCharType="begin"/>
        </w:r>
        <w:r>
          <w:instrText xml:space="preserve"> SEQ Figure \* ARABIC </w:instrText>
        </w:r>
        <w:r>
          <w:fldChar w:fldCharType="separate"/>
        </w:r>
        <w:r>
          <w:t>1</w:t>
        </w:r>
        <w:r>
          <w:fldChar w:fldCharType="end"/>
        </w:r>
        <w:r>
          <w:t xml:space="preserve"> : </w:t>
        </w:r>
      </w:ins>
      <w:ins w:id="394" w:author="Elli Eidelman" w:date="2024-09-27T16:27:00Z" w16du:dateUtc="2024-09-27T13:27:00Z">
        <w:r w:rsidR="00364092" w:rsidRPr="00364092">
          <w:t>Gaze Directions with Saccades</w:t>
        </w:r>
      </w:ins>
      <w:ins w:id="395" w:author="Elli Eidelman" w:date="2024-09-27T16:02:00Z" w16du:dateUtc="2024-09-27T13:02:00Z">
        <w:r>
          <w:t>.</w:t>
        </w:r>
        <w:commentRangeEnd w:id="391"/>
        <w:r>
          <w:rPr>
            <w:rStyle w:val="CommentReference"/>
            <w:noProof w:val="0"/>
            <w:lang w:eastAsia="en-US" w:bidi="ar-SA"/>
          </w:rPr>
          <w:commentReference w:id="391"/>
        </w:r>
      </w:ins>
      <w:commentRangeEnd w:id="392"/>
      <w:ins w:id="396" w:author="Elli Eidelman" w:date="2024-09-27T16:06:00Z" w16du:dateUtc="2024-09-27T13:06:00Z">
        <w:r>
          <w:rPr>
            <w:rStyle w:val="CommentReference"/>
            <w:noProof w:val="0"/>
            <w:lang w:eastAsia="en-US" w:bidi="ar-SA"/>
          </w:rPr>
          <w:commentReference w:id="392"/>
        </w:r>
      </w:ins>
      <w:bookmarkEnd w:id="390"/>
    </w:p>
    <w:p w14:paraId="48DE7F8F" w14:textId="77777777" w:rsidR="00951116" w:rsidRDefault="00951116">
      <w:pPr>
        <w:pStyle w:val="Heading2"/>
        <w:numPr>
          <w:ilvl w:val="0"/>
          <w:numId w:val="0"/>
        </w:numPr>
        <w:rPr>
          <w:ins w:id="397" w:author="Elli Eidelman" w:date="2024-09-27T16:01:00Z" w16du:dateUtc="2024-09-27T13:01:00Z"/>
        </w:rPr>
        <w:pPrChange w:id="398" w:author="Elli Eidelman" w:date="2024-09-27T16:02:00Z" w16du:dateUtc="2024-09-27T13:02:00Z">
          <w:pPr>
            <w:pStyle w:val="Heading2"/>
          </w:pPr>
        </w:pPrChange>
      </w:pPr>
    </w:p>
    <w:p w14:paraId="7D365BB3" w14:textId="4070F7C8" w:rsidR="00E03608" w:rsidRDefault="00E03608" w:rsidP="00FC3999">
      <w:pPr>
        <w:pStyle w:val="Heading2"/>
      </w:pPr>
      <w:r w:rsidRPr="00E03608">
        <w:t>Research Design</w:t>
      </w:r>
      <w:bookmarkEnd w:id="375"/>
    </w:p>
    <w:p w14:paraId="3998ED35" w14:textId="45D6FAC7" w:rsidR="00FC3999" w:rsidRDefault="00FC3999" w:rsidP="00E32451">
      <w:pPr>
        <w:spacing w:after="300"/>
        <w:ind w:left="576"/>
        <w:jc w:val="left"/>
        <w:rPr>
          <w:lang w:bidi="he-IL"/>
        </w:rPr>
      </w:pPr>
      <w:r w:rsidRPr="00CD64BC">
        <w:rPr>
          <w:lang w:bidi="he-IL"/>
        </w:rPr>
        <w:t>The primary objective of this research is to identify and characterize eye movement patterns during a target object identification task in virtual reality (VR). The study will employ advanced eye-tracking technology to capture and analyze participants' gaze behavior as they engage in the specified task within the immersive VR environment.</w:t>
      </w:r>
    </w:p>
    <w:p w14:paraId="3AD0EFDB" w14:textId="78B8591D" w:rsidR="00FC3999" w:rsidRDefault="00FC3999" w:rsidP="00E32451">
      <w:pPr>
        <w:spacing w:after="300"/>
        <w:ind w:left="576"/>
        <w:jc w:val="left"/>
        <w:rPr>
          <w:lang w:bidi="he-IL"/>
        </w:rPr>
      </w:pPr>
      <w:r>
        <w:rPr>
          <w:lang w:bidi="he-IL"/>
        </w:rPr>
        <w:t xml:space="preserve">For the experimental test case, we will present participants with two types of stimuli, encompassing objects of varying distances (near and far) within the virtual environment. The presentation of these stimuli is designed to examine how object size perception is influenced by contextual depth cues. </w:t>
      </w:r>
    </w:p>
    <w:p w14:paraId="6FB59B0A" w14:textId="1F6854FA" w:rsidR="0067391B" w:rsidDel="005C58D3" w:rsidRDefault="0067391B" w:rsidP="00E32451">
      <w:pPr>
        <w:spacing w:after="300"/>
        <w:ind w:left="576"/>
        <w:jc w:val="left"/>
        <w:rPr>
          <w:del w:id="399" w:author="Elli Eidelman" w:date="2024-09-27T16:29:00Z" w16du:dateUtc="2024-09-27T13:29:00Z"/>
          <w:lang w:bidi="he-IL"/>
        </w:rPr>
      </w:pPr>
      <w:commentRangeStart w:id="400"/>
      <w:commentRangeStart w:id="401"/>
      <w:del w:id="402" w:author="Elli Eidelman" w:date="2024-09-27T16:29:00Z" w16du:dateUtc="2024-09-27T13:29:00Z">
        <w:r w:rsidDel="005C58D3">
          <w:rPr>
            <w:lang w:bidi="he-IL"/>
          </w:rPr>
          <w:delText>Before the first experiment an introduction screen will appear where to save the data and the participants id. Can be randomly generated (Fig. 2)</w:delText>
        </w:r>
        <w:commentRangeEnd w:id="400"/>
        <w:r w:rsidR="00D12CE6" w:rsidDel="005C58D3">
          <w:rPr>
            <w:rStyle w:val="CommentReference"/>
          </w:rPr>
          <w:commentReference w:id="400"/>
        </w:r>
        <w:commentRangeEnd w:id="401"/>
        <w:r w:rsidR="005C58D3" w:rsidDel="005C58D3">
          <w:rPr>
            <w:rStyle w:val="CommentReference"/>
          </w:rPr>
          <w:commentReference w:id="401"/>
        </w:r>
      </w:del>
    </w:p>
    <w:p w14:paraId="715F9E27" w14:textId="7C432C62" w:rsidR="003C037D" w:rsidRDefault="003C037D" w:rsidP="003C037D">
      <w:pPr>
        <w:spacing w:after="300"/>
        <w:ind w:left="576"/>
        <w:jc w:val="left"/>
        <w:rPr>
          <w:lang w:bidi="he-IL"/>
        </w:rPr>
      </w:pPr>
      <w:r w:rsidRPr="003C037D">
        <w:rPr>
          <w:noProof/>
          <w:lang w:bidi="he-IL"/>
        </w:rPr>
        <w:drawing>
          <wp:inline distT="0" distB="0" distL="0" distR="0" wp14:anchorId="1BE33098" wp14:editId="58EB92C5">
            <wp:extent cx="5943600" cy="3032125"/>
            <wp:effectExtent l="0" t="0" r="0" b="0"/>
            <wp:docPr id="27458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87698" name=""/>
                    <pic:cNvPicPr/>
                  </pic:nvPicPr>
                  <pic:blipFill>
                    <a:blip r:embed="rId20"/>
                    <a:stretch>
                      <a:fillRect/>
                    </a:stretch>
                  </pic:blipFill>
                  <pic:spPr>
                    <a:xfrm>
                      <a:off x="0" y="0"/>
                      <a:ext cx="5943600" cy="3032125"/>
                    </a:xfrm>
                    <a:prstGeom prst="rect">
                      <a:avLst/>
                    </a:prstGeom>
                  </pic:spPr>
                </pic:pic>
              </a:graphicData>
            </a:graphic>
          </wp:inline>
        </w:drawing>
      </w:r>
    </w:p>
    <w:p w14:paraId="2733436F" w14:textId="6373AB8B" w:rsidR="004C040D" w:rsidRDefault="004C040D" w:rsidP="00E32451">
      <w:pPr>
        <w:spacing w:after="300"/>
        <w:ind w:left="576"/>
        <w:jc w:val="left"/>
        <w:rPr>
          <w:lang w:bidi="he-IL"/>
        </w:rPr>
      </w:pPr>
      <w:bookmarkStart w:id="403" w:name="_Toc178346904"/>
      <w:r>
        <w:t xml:space="preserve">Figure </w:t>
      </w:r>
      <w:r>
        <w:fldChar w:fldCharType="begin"/>
      </w:r>
      <w:r>
        <w:instrText xml:space="preserve"> SEQ Figure \* ARABIC </w:instrText>
      </w:r>
      <w:r>
        <w:fldChar w:fldCharType="separate"/>
      </w:r>
      <w:r>
        <w:rPr>
          <w:noProof/>
        </w:rPr>
        <w:t>2</w:t>
      </w:r>
      <w:r>
        <w:rPr>
          <w:noProof/>
        </w:rPr>
        <w:fldChar w:fldCharType="end"/>
      </w:r>
      <w:r>
        <w:t xml:space="preserve"> : Startup screen, the dice icon will generate a random id.</w:t>
      </w:r>
      <w:bookmarkEnd w:id="403"/>
    </w:p>
    <w:p w14:paraId="393F3A78" w14:textId="4E6F844C" w:rsidR="009530B9" w:rsidRDefault="00FC3999" w:rsidP="00E32451">
      <w:pPr>
        <w:spacing w:after="300"/>
        <w:ind w:left="576"/>
        <w:jc w:val="left"/>
        <w:rPr>
          <w:lang w:bidi="he-IL"/>
        </w:rPr>
      </w:pPr>
      <w:r>
        <w:rPr>
          <w:lang w:bidi="he-IL"/>
        </w:rPr>
        <w:t xml:space="preserve">The first </w:t>
      </w:r>
      <w:r w:rsidR="00DC4838">
        <w:rPr>
          <w:lang w:bidi="he-IL"/>
        </w:rPr>
        <w:t>block</w:t>
      </w:r>
      <w:r>
        <w:rPr>
          <w:lang w:bidi="he-IL"/>
        </w:rPr>
        <w:t xml:space="preserve"> protocol will include a VR scheme, warehouse scene with different types of furniture where stimuli can appear. In each trial, we will start by presenting fixation mark </w:t>
      </w:r>
    </w:p>
    <w:p w14:paraId="6D03FA69" w14:textId="45848890" w:rsidR="009530B9" w:rsidRDefault="009530B9" w:rsidP="00E32451">
      <w:pPr>
        <w:spacing w:after="300"/>
        <w:ind w:left="576"/>
        <w:jc w:val="left"/>
        <w:rPr>
          <w:lang w:bidi="he-IL"/>
        </w:rPr>
      </w:pPr>
      <w:r w:rsidRPr="009530B9">
        <w:rPr>
          <w:noProof/>
          <w:lang w:bidi="he-IL"/>
        </w:rPr>
        <w:lastRenderedPageBreak/>
        <w:drawing>
          <wp:inline distT="0" distB="0" distL="0" distR="0" wp14:anchorId="0877D87A" wp14:editId="0F2DE9FB">
            <wp:extent cx="5943600" cy="2826385"/>
            <wp:effectExtent l="0" t="0" r="0" b="0"/>
            <wp:docPr id="125066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5968" name=""/>
                    <pic:cNvPicPr/>
                  </pic:nvPicPr>
                  <pic:blipFill>
                    <a:blip r:embed="rId21"/>
                    <a:stretch>
                      <a:fillRect/>
                    </a:stretch>
                  </pic:blipFill>
                  <pic:spPr>
                    <a:xfrm>
                      <a:off x="0" y="0"/>
                      <a:ext cx="5943600" cy="2826385"/>
                    </a:xfrm>
                    <a:prstGeom prst="rect">
                      <a:avLst/>
                    </a:prstGeom>
                  </pic:spPr>
                </pic:pic>
              </a:graphicData>
            </a:graphic>
          </wp:inline>
        </w:drawing>
      </w:r>
    </w:p>
    <w:p w14:paraId="6CA77DC7" w14:textId="3F8D3715" w:rsidR="008343DA" w:rsidRDefault="008343DA" w:rsidP="00E32451">
      <w:pPr>
        <w:spacing w:after="300"/>
        <w:ind w:left="576"/>
        <w:jc w:val="left"/>
        <w:rPr>
          <w:lang w:bidi="he-IL"/>
        </w:rPr>
      </w:pPr>
      <w:r>
        <w:t xml:space="preserve">Figure </w:t>
      </w:r>
      <w:proofErr w:type="gramStart"/>
      <w:r>
        <w:t>3 :</w:t>
      </w:r>
      <w:proofErr w:type="gramEnd"/>
      <w:r>
        <w:t xml:space="preserve"> The fixation screen in the middle of the </w:t>
      </w:r>
      <w:ins w:id="404" w:author="Yaara Erez" w:date="2024-09-21T10:10:00Z">
        <w:r w:rsidR="00D12CE6">
          <w:t xml:space="preserve">warehouse </w:t>
        </w:r>
      </w:ins>
      <w:r>
        <w:t xml:space="preserve">scene </w:t>
      </w:r>
      <w:proofErr w:type="gramStart"/>
      <w:r>
        <w:t>mark</w:t>
      </w:r>
      <w:proofErr w:type="gramEnd"/>
      <w:r>
        <w:t xml:space="preserve"> with + .</w:t>
      </w:r>
    </w:p>
    <w:p w14:paraId="7C8E8A15" w14:textId="151004BF" w:rsidR="00FC3999" w:rsidRDefault="00FC3999" w:rsidP="00E32451">
      <w:pPr>
        <w:spacing w:after="300"/>
        <w:ind w:left="576"/>
        <w:jc w:val="left"/>
        <w:rPr>
          <w:lang w:bidi="he-IL"/>
        </w:rPr>
      </w:pPr>
      <w:r>
        <w:rPr>
          <w:lang w:bidi="he-IL"/>
        </w:rPr>
        <w:t xml:space="preserve">(+) for </w:t>
      </w:r>
      <w:r w:rsidR="008753C5">
        <w:rPr>
          <w:lang w:bidi="he-IL"/>
        </w:rPr>
        <w:t>2000</w:t>
      </w:r>
      <w:r>
        <w:rPr>
          <w:lang w:bidi="he-IL"/>
        </w:rPr>
        <w:t xml:space="preserve"> </w:t>
      </w:r>
      <w:proofErr w:type="spellStart"/>
      <w:r>
        <w:rPr>
          <w:lang w:bidi="he-IL"/>
        </w:rPr>
        <w:t>ms</w:t>
      </w:r>
      <w:proofErr w:type="spellEnd"/>
      <w:r>
        <w:rPr>
          <w:lang w:bidi="he-IL"/>
        </w:rPr>
        <w:t xml:space="preserve">, stimuli can randomly appear from the two categories (near / far) and will be positioned at different distances from the participant, </w:t>
      </w:r>
      <w:r w:rsidR="00351F91">
        <w:rPr>
          <w:lang w:bidi="he-IL"/>
        </w:rPr>
        <w:t>2</w:t>
      </w:r>
      <w:r>
        <w:rPr>
          <w:lang w:bidi="he-IL"/>
        </w:rPr>
        <w:t xml:space="preserve"> </w:t>
      </w:r>
      <w:del w:id="405" w:author="Yaara Erez" w:date="2024-09-21T10:11:00Z">
        <w:r w:rsidDel="00D12CE6">
          <w:rPr>
            <w:lang w:bidi="he-IL"/>
          </w:rPr>
          <w:delText xml:space="preserve">places </w:delText>
        </w:r>
      </w:del>
      <w:ins w:id="406" w:author="Yaara Erez" w:date="2024-09-21T10:11:00Z">
        <w:r w:rsidR="00D12CE6">
          <w:rPr>
            <w:lang w:bidi="he-IL"/>
          </w:rPr>
          <w:t xml:space="preserve">positions </w:t>
        </w:r>
      </w:ins>
      <w:del w:id="407" w:author="Yaara Erez" w:date="2024-09-21T10:11:00Z">
        <w:r w:rsidDel="00D12CE6">
          <w:rPr>
            <w:lang w:bidi="he-IL"/>
          </w:rPr>
          <w:delText xml:space="preserve">from </w:delText>
        </w:r>
      </w:del>
      <w:ins w:id="408" w:author="Yaara Erez" w:date="2024-09-21T10:11:00Z">
        <w:r w:rsidR="00D12CE6">
          <w:rPr>
            <w:lang w:bidi="he-IL"/>
          </w:rPr>
          <w:t xml:space="preserve">to the </w:t>
        </w:r>
      </w:ins>
      <w:r>
        <w:rPr>
          <w:lang w:bidi="he-IL"/>
        </w:rPr>
        <w:t xml:space="preserve">right of the </w:t>
      </w:r>
      <w:del w:id="409" w:author="Yaara Erez" w:date="2024-09-21T10:11:00Z">
        <w:r w:rsidDel="00D12CE6">
          <w:rPr>
            <w:lang w:bidi="he-IL"/>
          </w:rPr>
          <w:delText xml:space="preserve">participant </w:delText>
        </w:r>
      </w:del>
      <w:ins w:id="410" w:author="Yaara Erez" w:date="2024-09-21T10:11:00Z">
        <w:r w:rsidR="00D12CE6">
          <w:rPr>
            <w:lang w:bidi="he-IL"/>
          </w:rPr>
          <w:t xml:space="preserve">fixation mark </w:t>
        </w:r>
      </w:ins>
      <w:r>
        <w:rPr>
          <w:lang w:bidi="he-IL"/>
        </w:rPr>
        <w:t xml:space="preserve">and </w:t>
      </w:r>
      <w:r w:rsidR="00351F91">
        <w:rPr>
          <w:lang w:bidi="he-IL"/>
        </w:rPr>
        <w:t>2</w:t>
      </w:r>
      <w:r>
        <w:rPr>
          <w:lang w:bidi="he-IL"/>
        </w:rPr>
        <w:t xml:space="preserve"> </w:t>
      </w:r>
      <w:del w:id="411" w:author="Yaara Erez" w:date="2024-09-21T10:11:00Z">
        <w:r w:rsidDel="00D12CE6">
          <w:rPr>
            <w:lang w:bidi="he-IL"/>
          </w:rPr>
          <w:delText xml:space="preserve">places </w:delText>
        </w:r>
      </w:del>
      <w:ins w:id="412" w:author="Yaara Erez" w:date="2024-09-21T10:11:00Z">
        <w:r w:rsidR="00D12CE6">
          <w:rPr>
            <w:lang w:bidi="he-IL"/>
          </w:rPr>
          <w:t xml:space="preserve">positions </w:t>
        </w:r>
      </w:ins>
      <w:del w:id="413" w:author="Yaara Erez" w:date="2024-09-21T10:11:00Z">
        <w:r w:rsidDel="00D12CE6">
          <w:rPr>
            <w:lang w:bidi="he-IL"/>
          </w:rPr>
          <w:delText xml:space="preserve">from </w:delText>
        </w:r>
      </w:del>
      <w:ins w:id="414" w:author="Yaara Erez" w:date="2024-09-21T10:11:00Z">
        <w:r w:rsidR="00D12CE6">
          <w:rPr>
            <w:lang w:bidi="he-IL"/>
          </w:rPr>
          <w:t xml:space="preserve">to </w:t>
        </w:r>
      </w:ins>
      <w:r>
        <w:rPr>
          <w:lang w:bidi="he-IL"/>
        </w:rPr>
        <w:t>the left with some random margin</w:t>
      </w:r>
      <w:ins w:id="415" w:author="Yaara Erez" w:date="2024-09-21T10:11:00Z">
        <w:r w:rsidR="00D12CE6">
          <w:rPr>
            <w:lang w:bidi="he-IL"/>
          </w:rPr>
          <w:t xml:space="preserve">. The stimuli will appear an </w:t>
        </w:r>
      </w:ins>
      <w:del w:id="416" w:author="Yaara Erez" w:date="2024-09-21T10:12:00Z">
        <w:r w:rsidDel="00D12CE6">
          <w:rPr>
            <w:lang w:bidi="he-IL"/>
          </w:rPr>
          <w:delText xml:space="preserve"> on this position with </w:delText>
        </w:r>
      </w:del>
      <w:r>
        <w:rPr>
          <w:lang w:bidi="he-IL"/>
        </w:rPr>
        <w:t xml:space="preserve">equal </w:t>
      </w:r>
      <w:ins w:id="417" w:author="Yaara Erez" w:date="2024-09-21T10:12:00Z">
        <w:r w:rsidR="00D12CE6">
          <w:rPr>
            <w:lang w:bidi="he-IL"/>
          </w:rPr>
          <w:t xml:space="preserve">number of </w:t>
        </w:r>
      </w:ins>
      <w:r>
        <w:rPr>
          <w:lang w:bidi="he-IL"/>
        </w:rPr>
        <w:t xml:space="preserve">times </w:t>
      </w:r>
      <w:del w:id="418" w:author="Yaara Erez" w:date="2024-09-21T10:12:00Z">
        <w:r w:rsidDel="00D12CE6">
          <w:rPr>
            <w:lang w:bidi="he-IL"/>
          </w:rPr>
          <w:delText>of appearances between</w:delText>
        </w:r>
      </w:del>
      <w:ins w:id="419" w:author="Yaara Erez" w:date="2024-09-21T10:12:00Z">
        <w:r w:rsidR="00D12CE6">
          <w:rPr>
            <w:lang w:bidi="he-IL"/>
          </w:rPr>
          <w:t>on the</w:t>
        </w:r>
      </w:ins>
      <w:r>
        <w:rPr>
          <w:lang w:bidi="he-IL"/>
        </w:rPr>
        <w:t xml:space="preserve"> left and right. Participants will be instructed to use the VR remote</w:t>
      </w:r>
      <w:ins w:id="420" w:author="Yaara Erez" w:date="2024-09-21T10:12:00Z">
        <w:r w:rsidR="005B258F">
          <w:rPr>
            <w:lang w:bidi="he-IL"/>
          </w:rPr>
          <w:t xml:space="preserve"> </w:t>
        </w:r>
      </w:ins>
      <w:commentRangeStart w:id="421"/>
      <w:ins w:id="422" w:author="Yaara Erez" w:date="2024-09-21T10:18:00Z">
        <w:del w:id="423" w:author="Elli Eidelman" w:date="2024-09-27T16:29:00Z" w16du:dateUtc="2024-09-27T13:29:00Z">
          <w:r w:rsidR="00B55B3A" w:rsidDel="00750B11">
            <w:rPr>
              <w:lang w:bidi="he-IL"/>
            </w:rPr>
            <w:delText>clicker</w:delText>
          </w:r>
        </w:del>
      </w:ins>
      <w:ins w:id="424" w:author="Elli Eidelman" w:date="2024-09-27T16:29:00Z" w16du:dateUtc="2024-09-27T13:29:00Z">
        <w:r w:rsidR="00750B11">
          <w:rPr>
            <w:lang w:bidi="he-IL"/>
          </w:rPr>
          <w:t>controller</w:t>
        </w:r>
      </w:ins>
      <w:r>
        <w:rPr>
          <w:lang w:bidi="he-IL"/>
        </w:rPr>
        <w:t xml:space="preserve"> </w:t>
      </w:r>
      <w:commentRangeEnd w:id="421"/>
      <w:r w:rsidR="00B55B3A">
        <w:rPr>
          <w:rStyle w:val="CommentReference"/>
        </w:rPr>
        <w:commentReference w:id="421"/>
      </w:r>
      <w:r>
        <w:rPr>
          <w:lang w:bidi="he-IL"/>
        </w:rPr>
        <w:t xml:space="preserve">if they located the presented object. The participants will be required to register a click before the disappearance of the object. Failure to register a click until the end of the trial that will last for </w:t>
      </w:r>
      <w:r w:rsidR="00981D2D">
        <w:rPr>
          <w:lang w:bidi="he-IL"/>
        </w:rPr>
        <w:t>2000</w:t>
      </w:r>
      <w:r>
        <w:rPr>
          <w:lang w:bidi="he-IL"/>
        </w:rPr>
        <w:t xml:space="preserve"> </w:t>
      </w:r>
      <w:proofErr w:type="spellStart"/>
      <w:r w:rsidR="00981D2D">
        <w:rPr>
          <w:lang w:bidi="he-IL"/>
        </w:rPr>
        <w:t>ms</w:t>
      </w:r>
      <w:proofErr w:type="spellEnd"/>
      <w:r>
        <w:rPr>
          <w:lang w:bidi="he-IL"/>
        </w:rPr>
        <w:t xml:space="preserve"> will be categorized as a “miss”.</w:t>
      </w:r>
    </w:p>
    <w:p w14:paraId="1B4CE6D8" w14:textId="52DD3286" w:rsidR="009530B9" w:rsidRDefault="009530B9" w:rsidP="00E32451">
      <w:pPr>
        <w:spacing w:after="300"/>
        <w:ind w:left="576"/>
        <w:jc w:val="left"/>
        <w:rPr>
          <w:lang w:bidi="he-IL"/>
        </w:rPr>
      </w:pPr>
      <w:r w:rsidRPr="009530B9">
        <w:rPr>
          <w:noProof/>
          <w:lang w:bidi="he-IL"/>
        </w:rPr>
        <w:lastRenderedPageBreak/>
        <w:drawing>
          <wp:inline distT="0" distB="0" distL="0" distR="0" wp14:anchorId="0AE82569" wp14:editId="7C57480A">
            <wp:extent cx="5943600" cy="2955290"/>
            <wp:effectExtent l="0" t="0" r="0" b="0"/>
            <wp:docPr id="587500869" name="Picture 1" descr="A video game of a room with a table and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00869" name="Picture 1" descr="A video game of a room with a table and furniture&#10;&#10;Description automatically generated"/>
                    <pic:cNvPicPr/>
                  </pic:nvPicPr>
                  <pic:blipFill>
                    <a:blip r:embed="rId22"/>
                    <a:stretch>
                      <a:fillRect/>
                    </a:stretch>
                  </pic:blipFill>
                  <pic:spPr>
                    <a:xfrm>
                      <a:off x="0" y="0"/>
                      <a:ext cx="5943600" cy="2955290"/>
                    </a:xfrm>
                    <a:prstGeom prst="rect">
                      <a:avLst/>
                    </a:prstGeom>
                  </pic:spPr>
                </pic:pic>
              </a:graphicData>
            </a:graphic>
          </wp:inline>
        </w:drawing>
      </w:r>
    </w:p>
    <w:p w14:paraId="68D75D33" w14:textId="46031E36" w:rsidR="002F6BA2" w:rsidRDefault="002F6BA2" w:rsidP="002F6BA2">
      <w:pPr>
        <w:spacing w:after="300"/>
        <w:ind w:left="576"/>
        <w:jc w:val="left"/>
        <w:rPr>
          <w:lang w:bidi="he-IL"/>
        </w:rPr>
      </w:pPr>
      <w:bookmarkStart w:id="425" w:name="_Toc178346905"/>
      <w:r>
        <w:t xml:space="preserve">Figure </w:t>
      </w:r>
      <w:r>
        <w:fldChar w:fldCharType="begin"/>
      </w:r>
      <w:r>
        <w:instrText xml:space="preserve"> SEQ Figure \* ARABIC </w:instrText>
      </w:r>
      <w:r>
        <w:fldChar w:fldCharType="separate"/>
      </w:r>
      <w:r>
        <w:rPr>
          <w:noProof/>
        </w:rPr>
        <w:t>3</w:t>
      </w:r>
      <w:r>
        <w:rPr>
          <w:noProof/>
        </w:rPr>
        <w:fldChar w:fldCharType="end"/>
      </w:r>
      <w:r>
        <w:t xml:space="preserve"> : </w:t>
      </w:r>
      <w:ins w:id="426" w:author="Yaara Erez" w:date="2024-09-21T10:13:00Z">
        <w:r w:rsidR="005B258F">
          <w:t xml:space="preserve">A </w:t>
        </w:r>
      </w:ins>
      <w:del w:id="427" w:author="Yaara Erez" w:date="2024-09-21T10:13:00Z">
        <w:r w:rsidDel="005B258F">
          <w:delText>T</w:delText>
        </w:r>
      </w:del>
      <w:ins w:id="428" w:author="Yaara Erez" w:date="2024-09-21T10:13:00Z">
        <w:r w:rsidR="005B258F">
          <w:t>t</w:t>
        </w:r>
      </w:ins>
      <w:r>
        <w:t>ool</w:t>
      </w:r>
      <w:del w:id="429" w:author="Yaara Erez" w:date="2024-09-21T10:13:00Z">
        <w:r w:rsidDel="005B258F">
          <w:delText>B</w:delText>
        </w:r>
      </w:del>
      <w:ins w:id="430" w:author="Yaara Erez" w:date="2024-09-21T10:13:00Z">
        <w:r w:rsidR="005B258F">
          <w:t>b</w:t>
        </w:r>
      </w:ins>
      <w:r>
        <w:t>ox as the target object present</w:t>
      </w:r>
      <w:ins w:id="431" w:author="Yaara Erez" w:date="2024-09-21T10:13:00Z">
        <w:r w:rsidR="005B258F">
          <w:t>ed</w:t>
        </w:r>
      </w:ins>
      <w:r>
        <w:t xml:space="preserve"> on the near</w:t>
      </w:r>
      <w:r w:rsidR="007E0A25">
        <w:t>-</w:t>
      </w:r>
      <w:r>
        <w:t>left side.</w:t>
      </w:r>
      <w:bookmarkEnd w:id="425"/>
    </w:p>
    <w:p w14:paraId="5C936A2A" w14:textId="0762A8C6" w:rsidR="009530B9" w:rsidRDefault="009530B9" w:rsidP="00E32451">
      <w:pPr>
        <w:spacing w:after="300"/>
        <w:ind w:left="576"/>
        <w:rPr>
          <w:lang w:bidi="he-IL"/>
        </w:rPr>
      </w:pPr>
      <w:r w:rsidRPr="009530B9">
        <w:rPr>
          <w:noProof/>
          <w:lang w:bidi="he-IL"/>
        </w:rPr>
        <w:drawing>
          <wp:inline distT="0" distB="0" distL="0" distR="0" wp14:anchorId="6EF17663" wp14:editId="3F39A830">
            <wp:extent cx="5943600" cy="2870200"/>
            <wp:effectExtent l="0" t="0" r="0" b="6350"/>
            <wp:docPr id="63198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81818" name=""/>
                    <pic:cNvPicPr/>
                  </pic:nvPicPr>
                  <pic:blipFill>
                    <a:blip r:embed="rId23"/>
                    <a:stretch>
                      <a:fillRect/>
                    </a:stretch>
                  </pic:blipFill>
                  <pic:spPr>
                    <a:xfrm>
                      <a:off x="0" y="0"/>
                      <a:ext cx="5943600" cy="2870200"/>
                    </a:xfrm>
                    <a:prstGeom prst="rect">
                      <a:avLst/>
                    </a:prstGeom>
                  </pic:spPr>
                </pic:pic>
              </a:graphicData>
            </a:graphic>
          </wp:inline>
        </w:drawing>
      </w:r>
    </w:p>
    <w:p w14:paraId="39A55052" w14:textId="1F5AF1D4" w:rsidR="002F6BA2" w:rsidRDefault="002F6BA2" w:rsidP="002F6BA2">
      <w:pPr>
        <w:spacing w:after="300"/>
        <w:ind w:left="576"/>
        <w:rPr>
          <w:lang w:bidi="he-IL"/>
        </w:rPr>
      </w:pPr>
      <w:bookmarkStart w:id="432" w:name="_Toc178346906"/>
      <w:r>
        <w:t xml:space="preserve">Figure </w:t>
      </w:r>
      <w:r>
        <w:fldChar w:fldCharType="begin"/>
      </w:r>
      <w:r>
        <w:instrText xml:space="preserve"> SEQ Figure \* ARABIC </w:instrText>
      </w:r>
      <w:r>
        <w:fldChar w:fldCharType="separate"/>
      </w:r>
      <w:r>
        <w:rPr>
          <w:noProof/>
        </w:rPr>
        <w:t>4</w:t>
      </w:r>
      <w:r>
        <w:rPr>
          <w:noProof/>
        </w:rPr>
        <w:fldChar w:fldCharType="end"/>
      </w:r>
      <w:r>
        <w:t xml:space="preserve"> : </w:t>
      </w:r>
      <w:commentRangeStart w:id="433"/>
      <w:commentRangeStart w:id="434"/>
      <w:commentRangeStart w:id="435"/>
      <w:ins w:id="436" w:author="Yaara Erez" w:date="2024-09-21T10:13:00Z">
        <w:r w:rsidR="00EE7F64">
          <w:t>A t</w:t>
        </w:r>
      </w:ins>
      <w:del w:id="437" w:author="Yaara Erez" w:date="2024-09-21T10:13:00Z">
        <w:r w:rsidDel="00EE7F64">
          <w:delText>T</w:delText>
        </w:r>
      </w:del>
      <w:r>
        <w:t>ool</w:t>
      </w:r>
      <w:del w:id="438" w:author="Yaara Erez" w:date="2024-09-21T10:13:00Z">
        <w:r w:rsidDel="00EE7F64">
          <w:delText>B</w:delText>
        </w:r>
      </w:del>
      <w:ins w:id="439" w:author="Yaara Erez" w:date="2024-09-21T10:13:00Z">
        <w:r w:rsidR="00EE7F64">
          <w:t>b</w:t>
        </w:r>
      </w:ins>
      <w:r>
        <w:t>ox as the target object present</w:t>
      </w:r>
      <w:ins w:id="440" w:author="Yaara Erez" w:date="2024-09-21T10:13:00Z">
        <w:r w:rsidR="00EE7F64">
          <w:t>ed</w:t>
        </w:r>
      </w:ins>
      <w:r>
        <w:t xml:space="preserve"> on the </w:t>
      </w:r>
      <w:r w:rsidR="00EF03C4">
        <w:t>far-right</w:t>
      </w:r>
      <w:r>
        <w:t xml:space="preserve"> side, next to the closet</w:t>
      </w:r>
      <w:commentRangeEnd w:id="433"/>
      <w:r w:rsidR="00EE7F64">
        <w:rPr>
          <w:rStyle w:val="CommentReference"/>
        </w:rPr>
        <w:commentReference w:id="433"/>
      </w:r>
      <w:commentRangeEnd w:id="434"/>
      <w:r w:rsidR="0037614E">
        <w:rPr>
          <w:rStyle w:val="CommentReference"/>
        </w:rPr>
        <w:commentReference w:id="434"/>
      </w:r>
      <w:commentRangeEnd w:id="435"/>
      <w:r w:rsidR="0037614E">
        <w:rPr>
          <w:rStyle w:val="CommentReference"/>
        </w:rPr>
        <w:commentReference w:id="435"/>
      </w:r>
      <w:r>
        <w:t>.</w:t>
      </w:r>
      <w:bookmarkEnd w:id="432"/>
    </w:p>
    <w:p w14:paraId="03544C8E" w14:textId="60426163" w:rsidR="00FC3999" w:rsidRDefault="00FC3999" w:rsidP="00E32451">
      <w:pPr>
        <w:spacing w:after="300"/>
        <w:ind w:left="576"/>
        <w:rPr>
          <w:lang w:bidi="he-IL"/>
        </w:rPr>
      </w:pPr>
      <w:r>
        <w:rPr>
          <w:lang w:bidi="he-IL"/>
        </w:rPr>
        <w:t xml:space="preserve">The second </w:t>
      </w:r>
      <w:r w:rsidR="00DC4838">
        <w:rPr>
          <w:lang w:bidi="he-IL"/>
        </w:rPr>
        <w:t>block</w:t>
      </w:r>
      <w:r>
        <w:rPr>
          <w:lang w:bidi="he-IL"/>
        </w:rPr>
        <w:t xml:space="preserve"> will look the same as the first </w:t>
      </w:r>
      <w:r w:rsidR="00DC4838">
        <w:rPr>
          <w:lang w:bidi="he-IL"/>
        </w:rPr>
        <w:t>block</w:t>
      </w:r>
      <w:r>
        <w:rPr>
          <w:lang w:bidi="he-IL"/>
        </w:rPr>
        <w:t xml:space="preserve"> only now we will add clutter, </w:t>
      </w:r>
      <w:ins w:id="441" w:author="Yaara Erez" w:date="2024-09-21T10:15:00Z">
        <w:r w:rsidR="00EE7F64">
          <w:rPr>
            <w:lang w:bidi="he-IL"/>
          </w:rPr>
          <w:t xml:space="preserve">i.e., </w:t>
        </w:r>
      </w:ins>
      <w:r>
        <w:rPr>
          <w:lang w:bidi="he-IL"/>
        </w:rPr>
        <w:t>other objects that are</w:t>
      </w:r>
      <w:del w:id="442" w:author="Yaara Erez" w:date="2024-09-21T10:15:00Z">
        <w:r w:rsidDel="00EE7F64">
          <w:rPr>
            <w:lang w:bidi="he-IL"/>
          </w:rPr>
          <w:delText>n’</w:delText>
        </w:r>
      </w:del>
      <w:ins w:id="443" w:author="Yaara Erez" w:date="2024-09-21T10:15:00Z">
        <w:r w:rsidR="00EE7F64">
          <w:rPr>
            <w:lang w:bidi="he-IL"/>
          </w:rPr>
          <w:t xml:space="preserve"> not</w:t>
        </w:r>
      </w:ins>
      <w:del w:id="444" w:author="Yaara Erez" w:date="2024-09-21T10:15:00Z">
        <w:r w:rsidDel="00EE7F64">
          <w:rPr>
            <w:lang w:bidi="he-IL"/>
          </w:rPr>
          <w:delText>t</w:delText>
        </w:r>
      </w:del>
      <w:r>
        <w:rPr>
          <w:lang w:bidi="he-IL"/>
        </w:rPr>
        <w:t xml:space="preserve"> </w:t>
      </w:r>
      <w:del w:id="445" w:author="Yaara Erez" w:date="2024-09-21T10:15:00Z">
        <w:r w:rsidDel="00EE7F64">
          <w:rPr>
            <w:lang w:bidi="he-IL"/>
          </w:rPr>
          <w:delText xml:space="preserve">our </w:delText>
        </w:r>
      </w:del>
      <w:r>
        <w:rPr>
          <w:lang w:bidi="he-IL"/>
        </w:rPr>
        <w:t xml:space="preserve">target </w:t>
      </w:r>
      <w:del w:id="446" w:author="Yaara Erez" w:date="2024-09-21T10:15:00Z">
        <w:r w:rsidDel="00EE7F64">
          <w:rPr>
            <w:lang w:bidi="he-IL"/>
          </w:rPr>
          <w:delText xml:space="preserve">stimuli </w:delText>
        </w:r>
      </w:del>
      <w:r>
        <w:rPr>
          <w:lang w:bidi="he-IL"/>
        </w:rPr>
        <w:t>object</w:t>
      </w:r>
      <w:ins w:id="447" w:author="Yaara Erez" w:date="2024-09-21T10:15:00Z">
        <w:r w:rsidR="00EE7F64">
          <w:rPr>
            <w:lang w:bidi="he-IL"/>
          </w:rPr>
          <w:t>s. Clutter objects</w:t>
        </w:r>
      </w:ins>
      <w:r>
        <w:rPr>
          <w:lang w:bidi="he-IL"/>
        </w:rPr>
        <w:t xml:space="preserve"> </w:t>
      </w:r>
      <w:del w:id="448" w:author="Yaara Erez" w:date="2024-09-21T10:15:00Z">
        <w:r w:rsidDel="00EE7F64">
          <w:rPr>
            <w:lang w:bidi="he-IL"/>
          </w:rPr>
          <w:delText xml:space="preserve">that </w:delText>
        </w:r>
      </w:del>
      <w:r>
        <w:rPr>
          <w:lang w:bidi="he-IL"/>
        </w:rPr>
        <w:t xml:space="preserve">can appear in different </w:t>
      </w:r>
      <w:del w:id="449" w:author="Yaara Erez" w:date="2024-09-21T10:16:00Z">
        <w:r w:rsidDel="004B7FC0">
          <w:rPr>
            <w:lang w:bidi="he-IL"/>
          </w:rPr>
          <w:delText xml:space="preserve">places </w:delText>
        </w:r>
      </w:del>
      <w:ins w:id="450" w:author="Yaara Erez" w:date="2024-09-21T10:16:00Z">
        <w:r w:rsidR="004B7FC0">
          <w:rPr>
            <w:lang w:bidi="he-IL"/>
          </w:rPr>
          <w:t xml:space="preserve">positions </w:t>
        </w:r>
      </w:ins>
      <w:r>
        <w:rPr>
          <w:lang w:bidi="he-IL"/>
        </w:rPr>
        <w:t>in the scene.</w:t>
      </w:r>
    </w:p>
    <w:p w14:paraId="23B0647E" w14:textId="754E4AA7" w:rsidR="00522F3A" w:rsidRDefault="00522F3A" w:rsidP="00E32451">
      <w:pPr>
        <w:spacing w:after="300"/>
        <w:ind w:left="576"/>
        <w:rPr>
          <w:lang w:bidi="he-IL"/>
        </w:rPr>
      </w:pPr>
      <w:r w:rsidRPr="00522F3A">
        <w:rPr>
          <w:noProof/>
          <w:lang w:bidi="he-IL"/>
        </w:rPr>
        <w:lastRenderedPageBreak/>
        <w:drawing>
          <wp:inline distT="0" distB="0" distL="0" distR="0" wp14:anchorId="5792E3ED" wp14:editId="7C2AEF9A">
            <wp:extent cx="5943600" cy="2971800"/>
            <wp:effectExtent l="0" t="0" r="0" b="0"/>
            <wp:docPr id="185818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84100" name=""/>
                    <pic:cNvPicPr/>
                  </pic:nvPicPr>
                  <pic:blipFill>
                    <a:blip r:embed="rId24"/>
                    <a:stretch>
                      <a:fillRect/>
                    </a:stretch>
                  </pic:blipFill>
                  <pic:spPr>
                    <a:xfrm>
                      <a:off x="0" y="0"/>
                      <a:ext cx="5943600" cy="2971800"/>
                    </a:xfrm>
                    <a:prstGeom prst="rect">
                      <a:avLst/>
                    </a:prstGeom>
                  </pic:spPr>
                </pic:pic>
              </a:graphicData>
            </a:graphic>
          </wp:inline>
        </w:drawing>
      </w:r>
    </w:p>
    <w:p w14:paraId="22884FF0" w14:textId="0AB183B8" w:rsidR="00AD1723" w:rsidRDefault="00AD1723" w:rsidP="00E32451">
      <w:pPr>
        <w:spacing w:after="300"/>
        <w:ind w:left="576"/>
        <w:rPr>
          <w:lang w:bidi="he-IL"/>
        </w:rPr>
      </w:pPr>
      <w:bookmarkStart w:id="451" w:name="_Toc178346907"/>
      <w:r>
        <w:t xml:space="preserve">Figure </w:t>
      </w:r>
      <w:r>
        <w:fldChar w:fldCharType="begin"/>
      </w:r>
      <w:r>
        <w:instrText xml:space="preserve"> SEQ Figure \* ARABIC </w:instrText>
      </w:r>
      <w:r>
        <w:fldChar w:fldCharType="separate"/>
      </w:r>
      <w:r>
        <w:rPr>
          <w:noProof/>
        </w:rPr>
        <w:t>5</w:t>
      </w:r>
      <w:r>
        <w:rPr>
          <w:noProof/>
        </w:rPr>
        <w:fldChar w:fldCharType="end"/>
      </w:r>
      <w:r>
        <w:t xml:space="preserve"> : </w:t>
      </w:r>
      <w:commentRangeStart w:id="452"/>
      <w:commentRangeStart w:id="453"/>
      <w:r>
        <w:t xml:space="preserve">target </w:t>
      </w:r>
      <w:commentRangeEnd w:id="452"/>
      <w:r w:rsidR="004B7FC0">
        <w:rPr>
          <w:rStyle w:val="CommentReference"/>
        </w:rPr>
        <w:commentReference w:id="452"/>
      </w:r>
      <w:commentRangeEnd w:id="453"/>
      <w:r w:rsidR="0037614E">
        <w:rPr>
          <w:rStyle w:val="CommentReference"/>
        </w:rPr>
        <w:commentReference w:id="453"/>
      </w:r>
      <w:r>
        <w:t xml:space="preserve">presented on the far-right with </w:t>
      </w:r>
      <w:commentRangeStart w:id="454"/>
      <w:commentRangeStart w:id="455"/>
      <w:r>
        <w:t xml:space="preserve">clutter </w:t>
      </w:r>
      <w:ins w:id="456" w:author="Yaara Erez" w:date="2024-09-21T10:16:00Z">
        <w:r w:rsidR="004B7FC0">
          <w:t xml:space="preserve">objects </w:t>
        </w:r>
        <w:commentRangeEnd w:id="454"/>
        <w:r w:rsidR="004B7FC0">
          <w:rPr>
            <w:rStyle w:val="CommentReference"/>
          </w:rPr>
          <w:commentReference w:id="454"/>
        </w:r>
      </w:ins>
      <w:commentRangeEnd w:id="455"/>
      <w:r w:rsidR="0037614E">
        <w:rPr>
          <w:rStyle w:val="CommentReference"/>
        </w:rPr>
        <w:commentReference w:id="455"/>
      </w:r>
      <w:r>
        <w:t xml:space="preserve">presented </w:t>
      </w:r>
      <w:r w:rsidR="009867CA">
        <w:t xml:space="preserve">both </w:t>
      </w:r>
      <w:r>
        <w:t>near and far.</w:t>
      </w:r>
      <w:bookmarkEnd w:id="451"/>
    </w:p>
    <w:p w14:paraId="3384FE08" w14:textId="4ACDA6BD" w:rsidR="00DC4838" w:rsidRDefault="00E05679" w:rsidP="00E05679">
      <w:pPr>
        <w:spacing w:after="300"/>
        <w:ind w:left="576"/>
        <w:rPr>
          <w:lang w:bidi="he-IL"/>
        </w:rPr>
      </w:pPr>
      <w:ins w:id="457" w:author="Yaara Erez" w:date="2024-09-21T10:16:00Z">
        <w:r>
          <w:rPr>
            <w:lang w:bidi="he-IL"/>
          </w:rPr>
          <w:t>Non-clutter and clutter scenarios will appear in alternating blocks of the task.</w:t>
        </w:r>
      </w:ins>
      <w:del w:id="458" w:author="Yaara Erez" w:date="2024-09-21T10:16:00Z">
        <w:r w:rsidR="00DC4838" w:rsidDel="00E05679">
          <w:rPr>
            <w:lang w:bidi="he-IL"/>
          </w:rPr>
          <w:delText>That means that every odd block will be without clutter and every even will be with clutter.</w:delText>
        </w:r>
      </w:del>
      <w:r w:rsidR="00DC4838">
        <w:rPr>
          <w:lang w:bidi="he-IL"/>
        </w:rPr>
        <w:t xml:space="preserve"> Overall</w:t>
      </w:r>
      <w:r w:rsidR="00A30D0F">
        <w:rPr>
          <w:lang w:bidi="he-IL"/>
        </w:rPr>
        <w:t>,</w:t>
      </w:r>
      <w:r w:rsidR="00DC4838">
        <w:rPr>
          <w:lang w:bidi="he-IL"/>
        </w:rPr>
        <w:t xml:space="preserve"> we will conduct </w:t>
      </w:r>
      <w:del w:id="459" w:author="Yaara Erez" w:date="2024-09-21T10:17:00Z">
        <w:r w:rsidR="00DC4838" w:rsidDel="00E05679">
          <w:rPr>
            <w:lang w:bidi="he-IL"/>
          </w:rPr>
          <w:delText xml:space="preserve">256 trials divided to </w:delText>
        </w:r>
      </w:del>
      <w:r w:rsidR="00DC4838">
        <w:rPr>
          <w:lang w:bidi="he-IL"/>
        </w:rPr>
        <w:t xml:space="preserve">8 blocks </w:t>
      </w:r>
      <w:del w:id="460" w:author="Yaara Erez" w:date="2024-09-21T10:17:00Z">
        <w:r w:rsidR="00DC4838" w:rsidDel="00E05679">
          <w:rPr>
            <w:lang w:bidi="he-IL"/>
          </w:rPr>
          <w:delText>that is</w:delText>
        </w:r>
      </w:del>
      <w:ins w:id="461" w:author="Yaara Erez" w:date="2024-09-21T10:17:00Z">
        <w:r>
          <w:rPr>
            <w:lang w:bidi="he-IL"/>
          </w:rPr>
          <w:t>with</w:t>
        </w:r>
      </w:ins>
      <w:r w:rsidR="00DC4838">
        <w:rPr>
          <w:lang w:bidi="he-IL"/>
        </w:rPr>
        <w:t xml:space="preserve"> 32 trials per block</w:t>
      </w:r>
      <w:ins w:id="462" w:author="Yaara Erez" w:date="2024-09-21T10:17:00Z">
        <w:r>
          <w:rPr>
            <w:lang w:bidi="he-IL"/>
          </w:rPr>
          <w:t xml:space="preserve"> and a total of 256 trials</w:t>
        </w:r>
      </w:ins>
      <w:del w:id="463" w:author="Yaara Erez" w:date="2024-09-21T10:17:00Z">
        <w:r w:rsidR="00DC4838" w:rsidDel="00E05679">
          <w:rPr>
            <w:lang w:bidi="he-IL"/>
          </w:rPr>
          <w:delText xml:space="preserve"> covering all options</w:delText>
        </w:r>
      </w:del>
      <w:r w:rsidR="00C01F28">
        <w:rPr>
          <w:lang w:bidi="he-IL"/>
        </w:rPr>
        <w:t>.</w:t>
      </w:r>
    </w:p>
    <w:p w14:paraId="366EDA47" w14:textId="066792D3" w:rsidR="00B979E0" w:rsidRDefault="00BD1037" w:rsidP="00BD1037">
      <w:pPr>
        <w:pStyle w:val="Heading2"/>
      </w:pPr>
      <w:bookmarkStart w:id="464" w:name="_Toc176022185"/>
      <w:r w:rsidRPr="00BD1037">
        <w:t>Apparatus/Materials</w:t>
      </w:r>
      <w:bookmarkEnd w:id="464"/>
    </w:p>
    <w:p w14:paraId="6C6244F2" w14:textId="60C4C844" w:rsidR="0036500D" w:rsidDel="0037614E" w:rsidRDefault="00B37EEE">
      <w:pPr>
        <w:spacing w:after="300"/>
        <w:ind w:left="576"/>
        <w:jc w:val="left"/>
        <w:rPr>
          <w:del w:id="465" w:author="Elli Eidelman" w:date="2024-09-27T16:33:00Z" w16du:dateUtc="2024-09-27T13:33:00Z"/>
        </w:rPr>
      </w:pPr>
      <w:r w:rsidRPr="00B37EEE">
        <w:t xml:space="preserve">The VR environment was created using the Unity </w:t>
      </w:r>
      <w:r w:rsidR="00B4398B">
        <w:t xml:space="preserve">(version </w:t>
      </w:r>
      <w:r w:rsidR="00522F3A">
        <w:t>2021.3.15f1</w:t>
      </w:r>
      <w:r w:rsidR="00B4398B">
        <w:t xml:space="preserve">) </w:t>
      </w:r>
      <w:r w:rsidRPr="00B37EEE">
        <w:t xml:space="preserve">engine and was displayed through an HTC </w:t>
      </w:r>
      <w:proofErr w:type="spellStart"/>
      <w:r w:rsidRPr="00B37EEE">
        <w:t>vive</w:t>
      </w:r>
      <w:proofErr w:type="spellEnd"/>
      <w:r w:rsidRPr="00B37EEE">
        <w:t xml:space="preserve"> eyes pro headset. Eye movements were tracked using the </w:t>
      </w:r>
      <w:r>
        <w:t>same headset</w:t>
      </w:r>
      <w:r w:rsidRPr="00B37EEE">
        <w:t>, which allows for precise measurement of fixation duration, saccade amplitude, and blink rate. A remote clicker</w:t>
      </w:r>
      <w:ins w:id="466" w:author="Yaara Erez" w:date="2024-09-21T10:18:00Z">
        <w:r w:rsidR="00B55B3A">
          <w:t xml:space="preserve"> </w:t>
        </w:r>
      </w:ins>
      <w:del w:id="467" w:author="Yaara Erez" w:date="2024-09-21T10:18:00Z">
        <w:r w:rsidRPr="00B37EEE" w:rsidDel="00B55B3A">
          <w:delText xml:space="preserve"> </w:delText>
        </w:r>
        <w:r w:rsidDel="00B55B3A">
          <w:delText xml:space="preserve">that comes </w:delText>
        </w:r>
      </w:del>
      <w:r>
        <w:t xml:space="preserve">as part of the HTC </w:t>
      </w:r>
      <w:proofErr w:type="spellStart"/>
      <w:r>
        <w:t>vive</w:t>
      </w:r>
      <w:proofErr w:type="spellEnd"/>
      <w:r>
        <w:t xml:space="preserve"> system </w:t>
      </w:r>
      <w:r w:rsidRPr="00B37EEE">
        <w:t xml:space="preserve">was used to record participants' responses </w:t>
      </w:r>
      <w:del w:id="468" w:author="Yaara Erez" w:date="2024-09-21T10:18:00Z">
        <w:r w:rsidRPr="00B37EEE" w:rsidDel="00C17A6A">
          <w:delText>to</w:delText>
        </w:r>
      </w:del>
      <w:ins w:id="469" w:author="Yaara Erez" w:date="2024-09-21T10:18:00Z">
        <w:r w:rsidR="00C17A6A">
          <w:t>in the</w:t>
        </w:r>
      </w:ins>
      <w:r w:rsidRPr="00B37EEE">
        <w:t xml:space="preserve"> object detection task</w:t>
      </w:r>
      <w:del w:id="470" w:author="Yaara Erez" w:date="2024-09-21T10:18:00Z">
        <w:r w:rsidRPr="00B37EEE" w:rsidDel="00C17A6A">
          <w:delText>s</w:delText>
        </w:r>
      </w:del>
      <w:r w:rsidRPr="00B37EEE">
        <w:t>.</w:t>
      </w:r>
      <w:r w:rsidR="00C66977">
        <w:t xml:space="preserve"> Additional plugins </w:t>
      </w:r>
      <w:ins w:id="471" w:author="Yaara Erez" w:date="2024-09-21T10:19:00Z">
        <w:r w:rsidR="00D95323">
          <w:t xml:space="preserve">that were </w:t>
        </w:r>
      </w:ins>
      <w:r w:rsidR="00C66977">
        <w:t xml:space="preserve">used </w:t>
      </w:r>
      <w:del w:id="472" w:author="Yaara Erez" w:date="2024-09-21T10:19:00Z">
        <w:r w:rsidR="00C66977" w:rsidDel="00D95323">
          <w:delText xml:space="preserve">like </w:delText>
        </w:r>
      </w:del>
      <w:ins w:id="473" w:author="Yaara Erez" w:date="2024-09-21T10:19:00Z">
        <w:r w:rsidR="00D95323">
          <w:t xml:space="preserve">include </w:t>
        </w:r>
      </w:ins>
      <w:proofErr w:type="spellStart"/>
      <w:r w:rsidR="00C66977">
        <w:t>SteamVR</w:t>
      </w:r>
      <w:proofErr w:type="spellEnd"/>
      <w:r w:rsidR="00C66977">
        <w:t xml:space="preserve"> (version </w:t>
      </w:r>
      <w:r w:rsidR="00522F3A">
        <w:t>2.7.4</w:t>
      </w:r>
      <w:r w:rsidR="00C66977">
        <w:t xml:space="preserve">) and </w:t>
      </w:r>
      <w:proofErr w:type="spellStart"/>
      <w:r w:rsidR="00C66977">
        <w:t>SRanipal</w:t>
      </w:r>
      <w:proofErr w:type="spellEnd"/>
      <w:r w:rsidR="00C66977">
        <w:t xml:space="preserve"> (version </w:t>
      </w:r>
      <w:r w:rsidR="00522F3A">
        <w:t>1.3.2.0</w:t>
      </w:r>
      <w:r w:rsidR="00C66977">
        <w:t>)</w:t>
      </w:r>
      <w:ins w:id="474" w:author="Yaara Erez" w:date="2024-09-21T10:19:00Z">
        <w:r w:rsidR="00D95323">
          <w:t>, both</w:t>
        </w:r>
      </w:ins>
      <w:r w:rsidR="00C66977">
        <w:t xml:space="preserve"> </w:t>
      </w:r>
      <w:del w:id="475" w:author="Yaara Erez" w:date="2024-09-21T10:19:00Z">
        <w:r w:rsidR="00C66977" w:rsidDel="00D95323">
          <w:delText xml:space="preserve">that are </w:delText>
        </w:r>
      </w:del>
      <w:r w:rsidR="00C66977">
        <w:t xml:space="preserve">crucial for collecting eye movement. </w:t>
      </w:r>
      <w:ins w:id="476" w:author="Yaara Erez" w:date="2024-09-21T10:20:00Z">
        <w:r w:rsidR="001C4229">
          <w:t xml:space="preserve">A </w:t>
        </w:r>
      </w:ins>
      <w:r w:rsidR="00C66977">
        <w:t xml:space="preserve">UXF </w:t>
      </w:r>
      <w:r w:rsidR="00C66977" w:rsidRPr="00C66977">
        <w:t>(Unity Experiment Framework)</w:t>
      </w:r>
      <w:ins w:id="477" w:author="Yaara Erez" w:date="2024-09-21T10:19:00Z">
        <w:r w:rsidR="001C4229">
          <w:t xml:space="preserve"> </w:t>
        </w:r>
      </w:ins>
      <w:r w:rsidR="00C66977">
        <w:fldChar w:fldCharType="begin"/>
      </w:r>
      <w:r w:rsidR="00C66977">
        <w:instrText xml:space="preserve"> ADDIN ZOTERO_ITEM CSL_CITATION {"citationID":"OEDIYXRa","properties":{"formattedCitation":"[12]","plainCitation":"[12]","noteIndex":0},"citationItems":[{"id":160,"uris":["http://zotero.org/users/10630913/items/QBGGWCSP"],"itemData":{"id":160,"type":"article-journal","abstract":"Virtual reality (VR) systems offer a powerful tool for human behavior research. The ability to create three-dimensional visual scenes and to measure responses to the visual stimuli enables the behavioral researcher to test hypotheses in a manner and scale that were previously unfeasible. For example, a researcher wanting to understand interceptive timing behavior might wish to violate Newtonian mechanics so that objects can move in novel 3-D trajectories. The same researcher might wish to collect such data with hundreds of participants outside the laboratory, and the use of a VR headset makes this a realistic proposition. The difficulty facing the researcher is that sophisticated 3-D graphics engines (e.g., Unity) have been created for game designers rather than behavioral scientists. To overcome this barrier, we have created a set of tools and programming syntaxes that allow logical encoding of the common experimental features required by the behavioral scientist. The Unity Experiment Framework (UXF) allows researchers to readily implement several forms of data collection and provides them with the ability to easily modify independent variables. UXF does not offer any stimulus presentation features, so the full power of the Unity game engine can be exploited. We use a case study experiment, measuring postural sway in response to an oscillating virtual room, to show that UXF can replicate and advance upon behavioral research paradigms. We show that UXF can simplify and speed up the development of VR experiments created in commercial gaming software and facilitate the efficient acquisition of large quantities of behavioral research data.","container-title":"Behavior Research Methods","DOI":"10.3758/s13428-019-01242-0","ISSN":"1554-3528","issue":"2","journalAbbreviation":"Behav Res","language":"en","page":"455-463","source":"DOI.org (Crossref)","title":"Studying human behavior with virtual reality: The Unity Experiment Framework","title-short":"Studying human behavior with virtual reality","volume":"52","author":[{"family":"Brookes","given":"Jack"},{"family":"Warburton","given":"Matthew"},{"family":"Alghadier","given":"Mshari"},{"family":"Mon-Williams","given":"Mark"},{"family":"Mushtaq","given":"Faisal"}],"issued":{"date-parts":[["2020",4]]}}}],"schema":"https://github.com/citation-style-language/schema/raw/master/csl-citation.json"} </w:instrText>
      </w:r>
      <w:r w:rsidR="00C66977">
        <w:fldChar w:fldCharType="separate"/>
      </w:r>
      <w:r w:rsidR="00C66977" w:rsidRPr="00C66977">
        <w:t>[12]</w:t>
      </w:r>
      <w:r w:rsidR="00C66977">
        <w:fldChar w:fldCharType="end"/>
      </w:r>
      <w:r w:rsidR="00C66977" w:rsidRPr="00C66977">
        <w:t xml:space="preserve"> </w:t>
      </w:r>
      <w:del w:id="478" w:author="Yaara Erez" w:date="2024-09-21T10:20:00Z">
        <w:r w:rsidR="00C66977" w:rsidDel="001C4229">
          <w:delText xml:space="preserve">an </w:delText>
        </w:r>
      </w:del>
      <w:r w:rsidR="00C66977">
        <w:t xml:space="preserve">open source unity plugin </w:t>
      </w:r>
      <w:ins w:id="479" w:author="Yaara Erez" w:date="2024-09-21T10:20:00Z">
        <w:r w:rsidR="001C4229">
          <w:t xml:space="preserve">was used to </w:t>
        </w:r>
      </w:ins>
      <w:del w:id="480" w:author="Yaara Erez" w:date="2024-09-21T10:20:00Z">
        <w:r w:rsidR="00C66977" w:rsidDel="001C4229">
          <w:delText xml:space="preserve">that </w:delText>
        </w:r>
      </w:del>
      <w:r w:rsidR="00C66977">
        <w:t xml:space="preserve">assist in developing the experiment by managing the experiment protocol and for data collection. Data was collected in </w:t>
      </w:r>
      <w:r w:rsidR="004E4F66">
        <w:t>the format</w:t>
      </w:r>
      <w:r w:rsidR="00C66977">
        <w:t xml:space="preserve"> of CSV in </w:t>
      </w:r>
      <w:del w:id="481" w:author="Yaara Erez" w:date="2024-09-21T10:20:00Z">
        <w:r w:rsidR="00C66977" w:rsidDel="005C50AE">
          <w:delText xml:space="preserve">bids </w:delText>
        </w:r>
      </w:del>
      <w:ins w:id="482" w:author="Yaara Erez" w:date="2024-09-21T10:20:00Z">
        <w:r w:rsidR="005C50AE">
          <w:t xml:space="preserve">BIDS </w:t>
        </w:r>
      </w:ins>
      <w:r w:rsidR="00C66977">
        <w:t>format</w:t>
      </w:r>
      <w:del w:id="483" w:author="Yaara Erez" w:date="2024-09-21T10:20:00Z">
        <w:r w:rsidR="00375EE7" w:rsidDel="005C50AE">
          <w:delText>,</w:delText>
        </w:r>
      </w:del>
      <w:ins w:id="484" w:author="Yaara Erez" w:date="2024-09-21T10:20:00Z">
        <w:r w:rsidR="005C50AE">
          <w:t>.</w:t>
        </w:r>
      </w:ins>
      <w:r w:rsidR="00375EE7">
        <w:t xml:space="preserve"> r</w:t>
      </w:r>
      <w:r w:rsidR="00375EE7" w:rsidRPr="0036500D">
        <w:t>esponse times were logged each time a participant detected and clicked on an object</w:t>
      </w:r>
      <w:ins w:id="485" w:author="Yaara Erez" w:date="2024-09-21T10:21:00Z">
        <w:r w:rsidR="00FD11D1">
          <w:t>. Misses were also</w:t>
        </w:r>
      </w:ins>
      <w:r w:rsidR="00375EE7">
        <w:t xml:space="preserve"> </w:t>
      </w:r>
      <w:del w:id="486" w:author="Yaara Erez" w:date="2024-09-21T10:21:00Z">
        <w:r w:rsidR="00375EE7" w:rsidDel="00FD11D1">
          <w:delText xml:space="preserve">or didn’t and </w:delText>
        </w:r>
      </w:del>
      <w:r w:rsidR="00375EE7">
        <w:t>marked</w:t>
      </w:r>
      <w:del w:id="487" w:author="Yaara Erez" w:date="2024-09-21T10:21:00Z">
        <w:r w:rsidR="00375EE7" w:rsidDel="00FD11D1">
          <w:delText xml:space="preserve"> as miss</w:delText>
        </w:r>
      </w:del>
      <w:r w:rsidR="00C66977">
        <w:t xml:space="preserve">. </w:t>
      </w:r>
      <w:del w:id="488" w:author="Yaara Erez" w:date="2024-09-21T10:22:00Z">
        <w:r w:rsidR="00C66977" w:rsidDel="009D5F8A">
          <w:delText xml:space="preserve">Where </w:delText>
        </w:r>
      </w:del>
      <w:r w:rsidR="0036500D" w:rsidRPr="0036500D">
        <w:t xml:space="preserve">Eye-tracking data, including fixation duration, saccade amplitude, and </w:t>
      </w:r>
      <w:r w:rsidR="0036500D">
        <w:t xml:space="preserve">gaze direction </w:t>
      </w:r>
      <w:del w:id="489" w:author="Yaara Erez" w:date="2024-09-21T10:22:00Z">
        <w:r w:rsidR="00C66977" w:rsidDel="009D5F8A">
          <w:delText xml:space="preserve">was </w:delText>
        </w:r>
      </w:del>
      <w:ins w:id="490" w:author="Yaara Erez" w:date="2024-09-21T10:22:00Z">
        <w:r w:rsidR="009D5F8A">
          <w:t xml:space="preserve">were </w:t>
        </w:r>
      </w:ins>
      <w:r w:rsidR="00C66977">
        <w:t>collected</w:t>
      </w:r>
      <w:ins w:id="491" w:author="Yaara Erez" w:date="2024-09-21T10:22:00Z">
        <w:r w:rsidR="009D5F8A">
          <w:t xml:space="preserve"> and logged </w:t>
        </w:r>
      </w:ins>
      <w:del w:id="492" w:author="Yaara Erez" w:date="2024-09-21T10:22:00Z">
        <w:r w:rsidR="00C66977" w:rsidDel="009D5F8A">
          <w:delText xml:space="preserve"> </w:delText>
        </w:r>
      </w:del>
      <w:r w:rsidR="00C66977">
        <w:t xml:space="preserve">to </w:t>
      </w:r>
      <w:del w:id="493" w:author="Yaara Erez" w:date="2024-09-21T10:22:00Z">
        <w:r w:rsidR="00C66977" w:rsidDel="009A50DC">
          <w:delText xml:space="preserve">separated </w:delText>
        </w:r>
      </w:del>
      <w:ins w:id="494" w:author="Yaara Erez" w:date="2024-09-21T10:22:00Z">
        <w:r w:rsidR="009A50DC">
          <w:t>a</w:t>
        </w:r>
        <w:r w:rsidR="00454AE5">
          <w:t xml:space="preserve"> separate</w:t>
        </w:r>
        <w:r w:rsidR="009A50DC">
          <w:t xml:space="preserve"> </w:t>
        </w:r>
      </w:ins>
      <w:r w:rsidR="00C66977">
        <w:t>CSV file that</w:t>
      </w:r>
      <w:ins w:id="495" w:author="Yaara Erez" w:date="2024-09-21T10:22:00Z">
        <w:r w:rsidR="00454AE5">
          <w:t xml:space="preserve"> was</w:t>
        </w:r>
      </w:ins>
      <w:r w:rsidR="00C66977">
        <w:t xml:space="preserve"> </w:t>
      </w:r>
      <w:r w:rsidR="00C66977">
        <w:lastRenderedPageBreak/>
        <w:t>linked to the main session CSV file</w:t>
      </w:r>
      <w:r w:rsidR="00B12F1E">
        <w:t xml:space="preserve"> </w:t>
      </w:r>
      <w:commentRangeStart w:id="496"/>
      <w:del w:id="497" w:author="Elli Eidelman" w:date="2024-09-27T16:33:00Z" w16du:dateUtc="2024-09-27T13:33:00Z">
        <w:r w:rsidR="00B12F1E" w:rsidDel="0037614E">
          <w:delText>(Fig</w:delText>
        </w:r>
        <w:r w:rsidR="00474517" w:rsidDel="0037614E">
          <w:delText xml:space="preserve"> </w:delText>
        </w:r>
        <w:r w:rsidR="00B12F1E" w:rsidDel="0037614E">
          <w:delText>4</w:delText>
        </w:r>
      </w:del>
      <w:ins w:id="498" w:author="Yaara Erez" w:date="2024-09-21T10:22:00Z">
        <w:del w:id="499" w:author="Elli Eidelman" w:date="2024-09-27T16:33:00Z" w16du:dateUtc="2024-09-27T13:33:00Z">
          <w:r w:rsidR="00454AE5" w:rsidDel="0037614E">
            <w:delText>6</w:delText>
          </w:r>
        </w:del>
      </w:ins>
      <w:del w:id="500" w:author="Elli Eidelman" w:date="2024-09-27T16:33:00Z" w16du:dateUtc="2024-09-27T13:33:00Z">
        <w:r w:rsidR="00B12F1E" w:rsidDel="0037614E">
          <w:delText>)</w:delText>
        </w:r>
        <w:commentRangeEnd w:id="496"/>
        <w:r w:rsidR="00454AE5" w:rsidDel="0037614E">
          <w:rPr>
            <w:rStyle w:val="CommentReference"/>
          </w:rPr>
          <w:commentReference w:id="496"/>
        </w:r>
      </w:del>
      <w:ins w:id="501" w:author="Elli Eidelman" w:date="2024-09-27T16:33:00Z" w16du:dateUtc="2024-09-27T13:33:00Z">
        <w:r w:rsidR="0037614E">
          <w:t>.</w:t>
        </w:r>
      </w:ins>
    </w:p>
    <w:p w14:paraId="28391321" w14:textId="7A7322E0" w:rsidR="005E2513" w:rsidDel="0037614E" w:rsidRDefault="005E2513">
      <w:pPr>
        <w:spacing w:after="300"/>
        <w:ind w:left="576"/>
        <w:jc w:val="left"/>
        <w:rPr>
          <w:del w:id="502" w:author="Elli Eidelman" w:date="2024-09-27T16:33:00Z" w16du:dateUtc="2024-09-27T13:33:00Z"/>
          <w:rtl/>
          <w:lang w:bidi="he-IL"/>
        </w:rPr>
        <w:pPrChange w:id="503" w:author="Elli Eidelman" w:date="2024-09-27T16:33:00Z" w16du:dateUtc="2024-09-27T13:33:00Z">
          <w:pPr>
            <w:spacing w:after="300" w:line="240" w:lineRule="auto"/>
            <w:ind w:left="576"/>
            <w:jc w:val="left"/>
          </w:pPr>
        </w:pPrChange>
      </w:pPr>
      <w:del w:id="504" w:author="Elli Eidelman" w:date="2024-09-27T16:33:00Z" w16du:dateUtc="2024-09-27T13:33:00Z">
        <w:r w:rsidRPr="005E2513" w:rsidDel="0037614E">
          <w:rPr>
            <w:noProof/>
          </w:rPr>
          <w:drawing>
            <wp:inline distT="0" distB="0" distL="0" distR="0" wp14:anchorId="65974BBE" wp14:editId="2E0DF22C">
              <wp:extent cx="5943600" cy="357505"/>
              <wp:effectExtent l="0" t="0" r="0" b="4445"/>
              <wp:docPr id="111434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0992" name=""/>
                      <pic:cNvPicPr/>
                    </pic:nvPicPr>
                    <pic:blipFill>
                      <a:blip r:embed="rId25"/>
                      <a:stretch>
                        <a:fillRect/>
                      </a:stretch>
                    </pic:blipFill>
                    <pic:spPr>
                      <a:xfrm>
                        <a:off x="0" y="0"/>
                        <a:ext cx="5943600" cy="357505"/>
                      </a:xfrm>
                      <a:prstGeom prst="rect">
                        <a:avLst/>
                      </a:prstGeom>
                    </pic:spPr>
                  </pic:pic>
                </a:graphicData>
              </a:graphic>
            </wp:inline>
          </w:drawing>
        </w:r>
      </w:del>
    </w:p>
    <w:p w14:paraId="06BA426B" w14:textId="1CE07273" w:rsidR="00D77697" w:rsidDel="0037614E" w:rsidRDefault="00D77697">
      <w:pPr>
        <w:spacing w:after="300"/>
        <w:jc w:val="left"/>
        <w:rPr>
          <w:del w:id="505" w:author="Elli Eidelman" w:date="2024-09-27T16:33:00Z" w16du:dateUtc="2024-09-27T13:33:00Z"/>
        </w:rPr>
        <w:pPrChange w:id="506" w:author="Elli Eidelman" w:date="2024-09-27T16:33:00Z" w16du:dateUtc="2024-09-27T13:33:00Z">
          <w:pPr>
            <w:spacing w:after="300"/>
            <w:ind w:left="576"/>
            <w:jc w:val="left"/>
          </w:pPr>
        </w:pPrChange>
      </w:pPr>
      <w:bookmarkStart w:id="507" w:name="_Hlk175919825"/>
    </w:p>
    <w:p w14:paraId="22D58035" w14:textId="55BD4386" w:rsidR="00DE51C9" w:rsidRDefault="00DE51C9" w:rsidP="0037614E">
      <w:pPr>
        <w:spacing w:after="300"/>
        <w:ind w:left="576"/>
        <w:jc w:val="left"/>
      </w:pPr>
      <w:bookmarkStart w:id="508" w:name="_Toc178346908"/>
      <w:commentRangeStart w:id="509"/>
      <w:del w:id="510" w:author="Elli Eidelman" w:date="2024-09-27T16:33:00Z" w16du:dateUtc="2024-09-27T13:33:00Z">
        <w:r w:rsidDel="0037614E">
          <w:delText xml:space="preserve">Figure </w:delText>
        </w:r>
        <w:r w:rsidDel="0037614E">
          <w:fldChar w:fldCharType="begin"/>
        </w:r>
        <w:r w:rsidDel="0037614E">
          <w:delInstrText xml:space="preserve"> SEQ Figure \* ARABIC </w:delInstrText>
        </w:r>
        <w:r w:rsidDel="0037614E">
          <w:fldChar w:fldCharType="separate"/>
        </w:r>
        <w:r w:rsidR="00C956DD" w:rsidDel="0037614E">
          <w:rPr>
            <w:noProof/>
          </w:rPr>
          <w:delText>6</w:delText>
        </w:r>
        <w:r w:rsidDel="0037614E">
          <w:rPr>
            <w:noProof/>
          </w:rPr>
          <w:fldChar w:fldCharType="end"/>
        </w:r>
        <w:r w:rsidDel="0037614E">
          <w:delText xml:space="preserve"> : Data from one session stored in CSV, the most left collum is the path for the trials eye-tracking data.</w:delText>
        </w:r>
      </w:del>
      <w:bookmarkEnd w:id="507"/>
      <w:r w:rsidR="000F2F6D">
        <w:br/>
      </w:r>
      <w:commentRangeEnd w:id="509"/>
      <w:r w:rsidR="00454AE5">
        <w:rPr>
          <w:rStyle w:val="CommentReference"/>
        </w:rPr>
        <w:commentReference w:id="509"/>
      </w:r>
      <w:bookmarkEnd w:id="508"/>
    </w:p>
    <w:p w14:paraId="60C7D6A7" w14:textId="63A4BF6A" w:rsidR="00B4398B" w:rsidDel="00454AE5" w:rsidRDefault="00B4398B" w:rsidP="00642DD3">
      <w:pPr>
        <w:spacing w:after="300"/>
        <w:ind w:left="576"/>
        <w:jc w:val="left"/>
        <w:rPr>
          <w:del w:id="511" w:author="Yaara Erez" w:date="2024-09-21T10:23:00Z"/>
        </w:rPr>
      </w:pPr>
      <w:del w:id="512" w:author="Yaara Erez" w:date="2024-09-21T10:23:00Z">
        <w:r w:rsidDel="00454AE5">
          <w:delText>Notice that the work was made with the versions mentioned above, trying to change the version caused me incompatibility and things that didn’t work properly.</w:delText>
        </w:r>
      </w:del>
    </w:p>
    <w:p w14:paraId="6D3F835D" w14:textId="3AC2B02E" w:rsidR="00BB5E79" w:rsidRDefault="006C0E9C" w:rsidP="006C0E9C">
      <w:pPr>
        <w:pStyle w:val="Heading2"/>
      </w:pPr>
      <w:bookmarkStart w:id="513" w:name="_Toc176022186"/>
      <w:r w:rsidRPr="006C0E9C">
        <w:t xml:space="preserve">Data </w:t>
      </w:r>
      <w:commentRangeStart w:id="514"/>
      <w:r w:rsidRPr="006C0E9C">
        <w:t>Analysis</w:t>
      </w:r>
      <w:bookmarkEnd w:id="513"/>
      <w:commentRangeEnd w:id="514"/>
      <w:r w:rsidR="002A7BAB">
        <w:rPr>
          <w:rStyle w:val="CommentReference"/>
          <w:bCs w:val="0"/>
          <w:u w:val="none"/>
        </w:rPr>
        <w:commentReference w:id="514"/>
      </w:r>
    </w:p>
    <w:p w14:paraId="6A193467" w14:textId="6A728C40" w:rsidR="003250D3" w:rsidDel="00112B90" w:rsidRDefault="006C0E9C">
      <w:pPr>
        <w:widowControl w:val="0"/>
        <w:spacing w:before="0" w:line="240" w:lineRule="auto"/>
        <w:ind w:left="720"/>
        <w:jc w:val="left"/>
        <w:rPr>
          <w:del w:id="515" w:author="Elli Eidelman" w:date="2024-09-27T17:20:00Z" w16du:dateUtc="2024-09-27T14:20:00Z"/>
        </w:rPr>
        <w:pPrChange w:id="516" w:author="Elli Eidelman" w:date="2024-09-27T17:22:00Z" w16du:dateUtc="2024-09-27T14:22:00Z">
          <w:pPr>
            <w:widowControl w:val="0"/>
            <w:spacing w:before="0" w:line="240" w:lineRule="auto"/>
            <w:ind w:left="576"/>
            <w:jc w:val="left"/>
          </w:pPr>
        </w:pPrChange>
      </w:pPr>
      <w:del w:id="517" w:author="Yaara Erez" w:date="2024-09-21T10:46:00Z">
        <w:r w:rsidDel="004A0F04">
          <w:delText xml:space="preserve">Data was collected from </w:delText>
        </w:r>
      </w:del>
      <w:del w:id="518" w:author="Yaara Erez" w:date="2024-09-21T10:38:00Z">
        <w:r w:rsidDel="00FC39F1">
          <w:delText>myself and my lab colleagues</w:delText>
        </w:r>
      </w:del>
      <w:ins w:id="519" w:author="Yaara Erez" w:date="2024-09-21T10:45:00Z">
        <w:del w:id="520" w:author="Elli Eidelman" w:date="2024-09-27T17:07:00Z" w16du:dateUtc="2024-09-27T14:07:00Z">
          <w:r w:rsidR="003250D3" w:rsidDel="00CB7A26">
            <w:delText>The data was</w:delText>
          </w:r>
        </w:del>
      </w:ins>
      <w:del w:id="521" w:author="Elli Eidelman" w:date="2024-09-27T17:07:00Z" w16du:dateUtc="2024-09-27T14:07:00Z">
        <w:r w:rsidDel="00CB7A26">
          <w:delText xml:space="preserve">, </w:delText>
        </w:r>
      </w:del>
      <w:ins w:id="522" w:author="Yaara Erez" w:date="2024-09-21T10:45:00Z">
        <w:del w:id="523" w:author="Elli Eidelman" w:date="2024-09-27T17:07:00Z" w16du:dateUtc="2024-09-27T14:07:00Z">
          <w:r w:rsidR="003250D3" w:rsidDel="00CB7A26">
            <w:delText xml:space="preserve">stored for each participant in a separate folder with CSV that holds session results </w:delText>
          </w:r>
          <w:commentRangeStart w:id="524"/>
          <w:r w:rsidR="003250D3" w:rsidDel="00CB7A26">
            <w:delText>and for each trial another CSV that holds eye-tracking data</w:delText>
          </w:r>
        </w:del>
      </w:ins>
      <w:commentRangeEnd w:id="524"/>
      <w:ins w:id="525" w:author="Yaara Erez" w:date="2024-09-21T10:46:00Z">
        <w:del w:id="526" w:author="Elli Eidelman" w:date="2024-09-27T17:07:00Z" w16du:dateUtc="2024-09-27T14:07:00Z">
          <w:r w:rsidR="003250D3" w:rsidRPr="00112B90" w:rsidDel="00CB7A26">
            <w:rPr>
              <w:rPrChange w:id="527" w:author="Elli Eidelman" w:date="2024-09-27T17:20:00Z" w16du:dateUtc="2024-09-27T14:20:00Z">
                <w:rPr>
                  <w:rStyle w:val="CommentReference"/>
                </w:rPr>
              </w:rPrChange>
            </w:rPr>
            <w:commentReference w:id="524"/>
          </w:r>
        </w:del>
      </w:ins>
      <w:ins w:id="528" w:author="Yaara Erez" w:date="2024-09-21T10:45:00Z">
        <w:del w:id="529" w:author="Elli Eidelman" w:date="2024-09-27T17:07:00Z" w16du:dateUtc="2024-09-27T14:07:00Z">
          <w:r w:rsidR="003250D3" w:rsidDel="00CB7A26">
            <w:delText>.</w:delText>
          </w:r>
        </w:del>
      </w:ins>
      <w:ins w:id="530" w:author="Elli Eidelman" w:date="2024-09-27T17:07:00Z" w16du:dateUtc="2024-09-27T14:07:00Z">
        <w:r w:rsidR="00CB7A26">
          <w:t>Each s</w:t>
        </w:r>
      </w:ins>
      <w:ins w:id="531" w:author="Elli Eidelman" w:date="2024-09-27T17:08:00Z" w16du:dateUtc="2024-09-27T14:08:00Z">
        <w:r w:rsidR="00CB7A26">
          <w:t>ession, that is for each participant, a new fold</w:t>
        </w:r>
      </w:ins>
      <w:ins w:id="532" w:author="Elli Eidelman" w:date="2024-09-27T17:09:00Z" w16du:dateUtc="2024-09-27T14:09:00Z">
        <w:r w:rsidR="00CB7A26">
          <w:t xml:space="preserve">er is automatically crated that will hold the sessions results, results are saved to a </w:t>
        </w:r>
      </w:ins>
      <w:ins w:id="533" w:author="Elli Eidelman" w:date="2024-09-27T17:10:00Z" w16du:dateUtc="2024-09-27T14:10:00Z">
        <w:r w:rsidR="00CB7A26">
          <w:t xml:space="preserve">CSV file, </w:t>
        </w:r>
      </w:ins>
      <w:ins w:id="534" w:author="Elli Eidelman" w:date="2024-09-27T17:11:00Z" w16du:dateUtc="2024-09-27T14:11:00Z">
        <w:r w:rsidR="00CB7A26">
          <w:t xml:space="preserve">in this folder there will be another folder that holds the trackers inside for each trial we will </w:t>
        </w:r>
      </w:ins>
      <w:ins w:id="535" w:author="Elli Eidelman" w:date="2024-09-27T17:12:00Z" w16du:dateUtc="2024-09-27T14:12:00Z">
        <w:r w:rsidR="00CB7A26">
          <w:t>have its own CSV file that holds eye tracking data.</w:t>
        </w:r>
      </w:ins>
    </w:p>
    <w:p w14:paraId="7960A87E" w14:textId="77777777" w:rsidR="00112B90" w:rsidRDefault="00112B90">
      <w:pPr>
        <w:spacing w:after="300"/>
        <w:ind w:left="720"/>
        <w:jc w:val="left"/>
        <w:rPr>
          <w:ins w:id="536" w:author="Elli Eidelman" w:date="2024-09-27T17:21:00Z" w16du:dateUtc="2024-09-27T14:21:00Z"/>
        </w:rPr>
        <w:pPrChange w:id="537" w:author="Elli Eidelman" w:date="2024-09-27T17:22:00Z" w16du:dateUtc="2024-09-27T14:22:00Z">
          <w:pPr>
            <w:spacing w:after="300"/>
            <w:ind w:left="576"/>
            <w:jc w:val="left"/>
          </w:pPr>
        </w:pPrChange>
      </w:pPr>
    </w:p>
    <w:p w14:paraId="415DB2DB" w14:textId="45377618" w:rsidR="00112B90" w:rsidRDefault="00112B90">
      <w:pPr>
        <w:spacing w:after="300"/>
        <w:ind w:left="720"/>
        <w:jc w:val="left"/>
        <w:rPr>
          <w:ins w:id="538" w:author="Elli Eidelman" w:date="2024-09-27T17:23:00Z" w16du:dateUtc="2024-09-27T14:23:00Z"/>
        </w:rPr>
        <w:pPrChange w:id="539" w:author="Elli Eidelman" w:date="2024-09-27T17:42:00Z" w16du:dateUtc="2024-09-27T14:42:00Z">
          <w:pPr>
            <w:widowControl w:val="0"/>
            <w:spacing w:before="0" w:line="240" w:lineRule="auto"/>
            <w:ind w:left="720"/>
            <w:jc w:val="left"/>
          </w:pPr>
        </w:pPrChange>
      </w:pPr>
      <w:ins w:id="540" w:author="Elli Eidelman" w:date="2024-09-27T17:19:00Z" w16du:dateUtc="2024-09-27T14:19:00Z">
        <w:r>
          <w:t xml:space="preserve">The data was analyzed using Python in two stages. First, a script was employed to aggregate the data from all participants </w:t>
        </w:r>
      </w:ins>
      <w:ins w:id="541" w:author="Elli Eidelman" w:date="2024-09-27T17:42:00Z" w16du:dateUtc="2024-09-27T14:42:00Z">
        <w:r w:rsidR="006A5985">
          <w:t xml:space="preserve">CSV files </w:t>
        </w:r>
      </w:ins>
      <w:ins w:id="542" w:author="Elli Eidelman" w:date="2024-09-27T17:19:00Z" w16du:dateUtc="2024-09-27T14:19:00Z">
        <w:r>
          <w:t>into a single CSV file. For each trial, this file contained summarized information from the external eye-tracking data, including the number of saccades, mean eye movement speed, and mean eye acceleration.</w:t>
        </w:r>
      </w:ins>
    </w:p>
    <w:p w14:paraId="33EC4617" w14:textId="1799E336" w:rsidR="001214DA" w:rsidDel="00112B90" w:rsidRDefault="00112B90">
      <w:pPr>
        <w:spacing w:after="300"/>
        <w:ind w:left="720"/>
        <w:jc w:val="left"/>
        <w:rPr>
          <w:del w:id="543" w:author="Elli Eidelman" w:date="2024-09-27T17:19:00Z" w16du:dateUtc="2024-09-27T14:19:00Z"/>
        </w:rPr>
        <w:pPrChange w:id="544" w:author="Elli Eidelman" w:date="2024-09-27T17:43:00Z" w16du:dateUtc="2024-09-27T14:43:00Z">
          <w:pPr>
            <w:spacing w:after="300"/>
            <w:ind w:left="576"/>
            <w:jc w:val="left"/>
          </w:pPr>
        </w:pPrChange>
      </w:pPr>
      <w:ins w:id="545" w:author="Elli Eidelman" w:date="2024-09-27T17:19:00Z" w16du:dateUtc="2024-09-27T14:19:00Z">
        <w:r>
          <w:t>In the second stage, a subsequent script used this combined CSV file to calculate descriptive statistics for summarizing the data. Additionally, inferential statistical methods, such as t-tests, were applied to examine the effects of cognitive load, object positioning, and environmental clutter on eye movement metrics and response times.</w:t>
        </w:r>
      </w:ins>
      <w:ins w:id="546" w:author="Yaara Erez" w:date="2024-09-21T10:46:00Z">
        <w:del w:id="547" w:author="Elli Eidelman" w:date="2024-09-27T17:19:00Z" w16du:dateUtc="2024-09-27T14:19:00Z">
          <w:r w:rsidR="003250D3" w:rsidDel="00112B90">
            <w:delText xml:space="preserve">The data </w:delText>
          </w:r>
        </w:del>
      </w:ins>
      <w:del w:id="548" w:author="Elli Eidelman" w:date="2024-09-27T17:19:00Z" w16du:dateUtc="2024-09-27T14:19:00Z">
        <w:r w:rsidR="006C0E9C" w:rsidDel="00112B90">
          <w:delText xml:space="preserve">data was analyzed with </w:delText>
        </w:r>
      </w:del>
      <w:ins w:id="549" w:author="Yaara Erez" w:date="2024-09-21T10:39:00Z">
        <w:del w:id="550" w:author="Elli Eidelman" w:date="2024-09-27T17:19:00Z" w16du:dateUtc="2024-09-27T14:19:00Z">
          <w:r w:rsidR="00666E8A" w:rsidDel="00112B90">
            <w:delText>P</w:delText>
          </w:r>
        </w:del>
      </w:ins>
      <w:del w:id="551" w:author="Elli Eidelman" w:date="2024-09-27T17:19:00Z" w16du:dateUtc="2024-09-27T14:19:00Z">
        <w:r w:rsidR="006C0E9C" w:rsidDel="00112B90">
          <w:delText>python script</w:delText>
        </w:r>
      </w:del>
      <w:ins w:id="552" w:author="Yaara Erez" w:date="2024-09-21T10:38:00Z">
        <w:del w:id="553" w:author="Elli Eidelman" w:date="2024-09-27T17:19:00Z" w16du:dateUtc="2024-09-27T14:19:00Z">
          <w:r w:rsidR="00AF1F74" w:rsidDel="00112B90">
            <w:delText>s</w:delText>
          </w:r>
        </w:del>
      </w:ins>
      <w:del w:id="554" w:author="Elli Eidelman" w:date="2024-09-27T17:19:00Z" w16du:dateUtc="2024-09-27T14:19:00Z">
        <w:r w:rsidR="006C0E9C" w:rsidDel="00112B90">
          <w:delText xml:space="preserve"> in two steps. </w:delText>
        </w:r>
        <w:commentRangeStart w:id="555"/>
        <w:r w:rsidR="006C0E9C" w:rsidDel="00112B90">
          <w:delText>First, a script that aggregates the data across all participants and unified all to one CSV file where now each trial also holds the summ</w:delText>
        </w:r>
      </w:del>
      <w:ins w:id="556" w:author="Yaara Erez" w:date="2024-09-21T10:39:00Z">
        <w:del w:id="557" w:author="Elli Eidelman" w:date="2024-09-27T17:19:00Z" w16du:dateUtc="2024-09-27T14:19:00Z">
          <w:r w:rsidR="00666E8A" w:rsidDel="00112B90">
            <w:delText>a</w:delText>
          </w:r>
        </w:del>
      </w:ins>
      <w:del w:id="558" w:author="Elli Eidelman" w:date="2024-09-27T17:19:00Z" w16du:dateUtc="2024-09-27T14:19:00Z">
        <w:r w:rsidR="006C0E9C" w:rsidDel="00112B90">
          <w:delText>ery needed from the external eye-tracking data CSV that is the number of saccades counted, mean speed and mean acceleration of the eyes in that trail.</w:delText>
        </w:r>
        <w:commentRangeEnd w:id="555"/>
        <w:r w:rsidR="00666E8A" w:rsidRPr="00112B90" w:rsidDel="00112B90">
          <w:rPr>
            <w:rPrChange w:id="559" w:author="Elli Eidelman" w:date="2024-09-27T17:20:00Z" w16du:dateUtc="2024-09-27T14:20:00Z">
              <w:rPr>
                <w:rStyle w:val="CommentReference"/>
              </w:rPr>
            </w:rPrChange>
          </w:rPr>
          <w:commentReference w:id="555"/>
        </w:r>
      </w:del>
    </w:p>
    <w:p w14:paraId="77C6207E" w14:textId="3F3A79AB" w:rsidR="00210DD3" w:rsidDel="00112B90" w:rsidRDefault="003167D7">
      <w:pPr>
        <w:spacing w:after="300"/>
        <w:ind w:left="720"/>
        <w:jc w:val="left"/>
        <w:rPr>
          <w:del w:id="560" w:author="Elli Eidelman" w:date="2024-09-27T17:19:00Z" w16du:dateUtc="2024-09-27T14:19:00Z"/>
        </w:rPr>
        <w:pPrChange w:id="561" w:author="Elli Eidelman" w:date="2024-09-27T17:43:00Z" w16du:dateUtc="2024-09-27T14:43:00Z">
          <w:pPr>
            <w:spacing w:after="300"/>
            <w:ind w:left="576"/>
            <w:jc w:val="left"/>
          </w:pPr>
        </w:pPrChange>
      </w:pPr>
      <w:del w:id="562" w:author="Elli Eidelman" w:date="2024-09-27T17:19:00Z" w16du:dateUtc="2024-09-27T14:19:00Z">
        <w:r w:rsidRPr="003167D7" w:rsidDel="00112B90">
          <w:delText>A second Python script will take</w:delText>
        </w:r>
      </w:del>
      <w:ins w:id="563" w:author="Yaara Erez" w:date="2024-09-21T10:39:00Z">
        <w:del w:id="564" w:author="Elli Eidelman" w:date="2024-09-27T17:19:00Z" w16du:dateUtc="2024-09-27T14:19:00Z">
          <w:r w:rsidR="00666E8A" w:rsidDel="00112B90">
            <w:delText>uses</w:delText>
          </w:r>
        </w:del>
      </w:ins>
      <w:del w:id="565" w:author="Elli Eidelman" w:date="2024-09-27T17:19:00Z" w16du:dateUtc="2024-09-27T14:19:00Z">
        <w:r w:rsidRPr="003167D7" w:rsidDel="00112B90">
          <w:delText xml:space="preserve"> the combined CSV as input and calculate</w:delText>
        </w:r>
      </w:del>
      <w:ins w:id="566" w:author="Yaara Erez" w:date="2024-09-21T10:40:00Z">
        <w:del w:id="567" w:author="Elli Eidelman" w:date="2024-09-27T17:19:00Z" w16du:dateUtc="2024-09-27T14:19:00Z">
          <w:r w:rsidR="00666E8A" w:rsidDel="00112B90">
            <w:delText>s</w:delText>
          </w:r>
        </w:del>
      </w:ins>
      <w:del w:id="568" w:author="Elli Eidelman" w:date="2024-09-27T17:19:00Z" w16du:dateUtc="2024-09-27T14:19:00Z">
        <w:r w:rsidRPr="003167D7" w:rsidDel="00112B90">
          <w:delText xml:space="preserve"> descriptive statistics to summarize the data. Additionally, inferential statistics, such as </w:delText>
        </w:r>
        <w:r w:rsidR="00AC49CA" w:rsidDel="00112B90">
          <w:delText>t-test</w:delText>
        </w:r>
        <w:r w:rsidRPr="003167D7" w:rsidDel="00112B90">
          <w:delText xml:space="preserve">, </w:delText>
        </w:r>
        <w:commentRangeStart w:id="569"/>
        <w:r w:rsidRPr="003167D7" w:rsidDel="00112B90">
          <w:delText xml:space="preserve">will be </w:delText>
        </w:r>
        <w:commentRangeEnd w:id="569"/>
        <w:r w:rsidR="00684189" w:rsidDel="00112B90">
          <w:rPr>
            <w:rStyle w:val="CommentReference"/>
          </w:rPr>
          <w:commentReference w:id="569"/>
        </w:r>
        <w:r w:rsidRPr="003167D7" w:rsidDel="00112B90">
          <w:delText>employed to evaluate the effects of cognitive load, object positioning, and environmental clutter on eye movement</w:delText>
        </w:r>
      </w:del>
      <w:ins w:id="570" w:author="Yaara Erez" w:date="2024-09-21T10:41:00Z">
        <w:del w:id="571" w:author="Elli Eidelman" w:date="2024-09-27T17:19:00Z" w16du:dateUtc="2024-09-27T14:19:00Z">
          <w:r w:rsidR="00684189" w:rsidDel="00112B90">
            <w:delText xml:space="preserve"> measures</w:delText>
          </w:r>
        </w:del>
      </w:ins>
      <w:del w:id="572" w:author="Elli Eidelman" w:date="2024-09-27T17:19:00Z" w16du:dateUtc="2024-09-27T14:19:00Z">
        <w:r w:rsidRPr="003167D7" w:rsidDel="00112B90">
          <w:delText xml:space="preserve"> and response times.</w:delText>
        </w:r>
      </w:del>
    </w:p>
    <w:p w14:paraId="14A583E5" w14:textId="77777777" w:rsidR="00210DD3" w:rsidRDefault="00210DD3">
      <w:pPr>
        <w:widowControl w:val="0"/>
        <w:spacing w:before="0"/>
        <w:ind w:left="720"/>
        <w:jc w:val="left"/>
        <w:pPrChange w:id="573" w:author="Elli Eidelman" w:date="2024-09-27T17:43:00Z" w16du:dateUtc="2024-09-27T14:43:00Z">
          <w:pPr>
            <w:widowControl w:val="0"/>
            <w:spacing w:before="0" w:line="240" w:lineRule="auto"/>
            <w:jc w:val="left"/>
          </w:pPr>
        </w:pPrChange>
      </w:pPr>
      <w:r>
        <w:br w:type="page"/>
      </w:r>
    </w:p>
    <w:p w14:paraId="2CC1AC01" w14:textId="56E31A3B" w:rsidR="00210DD3" w:rsidRDefault="00210DD3" w:rsidP="00A37F74">
      <w:pPr>
        <w:pStyle w:val="Heading1"/>
      </w:pPr>
      <w:bookmarkStart w:id="574" w:name="_Toc176022187"/>
      <w:r w:rsidRPr="00210DD3">
        <w:lastRenderedPageBreak/>
        <w:t>Results</w:t>
      </w:r>
      <w:bookmarkEnd w:id="574"/>
    </w:p>
    <w:p w14:paraId="779A41AE" w14:textId="1DAB1851" w:rsidR="0017707C" w:rsidDel="003250D3" w:rsidRDefault="004A0F04" w:rsidP="00642DD3">
      <w:pPr>
        <w:spacing w:after="300"/>
        <w:ind w:left="576"/>
        <w:jc w:val="left"/>
        <w:rPr>
          <w:del w:id="575" w:author="Yaara Erez" w:date="2024-09-21T10:45:00Z"/>
        </w:rPr>
      </w:pPr>
      <w:ins w:id="576" w:author="Yaara Erez" w:date="2024-09-21T10:46:00Z">
        <w:r>
          <w:t xml:space="preserve">Data was collected from 5 participants. Two </w:t>
        </w:r>
      </w:ins>
      <w:del w:id="577" w:author="Yaara Erez" w:date="2024-09-21T10:44:00Z">
        <w:r w:rsidR="00B355A8" w:rsidDel="003250D3">
          <w:delText>D</w:delText>
        </w:r>
      </w:del>
      <w:del w:id="578" w:author="Yaara Erez" w:date="2024-09-21T10:45:00Z">
        <w:r w:rsidR="00B355A8" w:rsidDel="003250D3">
          <w:delText xml:space="preserve">ata was </w:delText>
        </w:r>
      </w:del>
      <w:del w:id="579" w:author="Yaara Erez" w:date="2024-09-21T10:44:00Z">
        <w:r w:rsidR="00B355A8" w:rsidDel="003250D3">
          <w:delText xml:space="preserve">collected from five participants including myself, data was </w:delText>
        </w:r>
      </w:del>
      <w:del w:id="580" w:author="Yaara Erez" w:date="2024-09-21T10:45:00Z">
        <w:r w:rsidR="00B355A8" w:rsidDel="003250D3">
          <w:delText>stored for each participant in a separate folder with CSV that holds session results and for each trial another CSV that holds eye-tracking data.</w:delText>
        </w:r>
      </w:del>
    </w:p>
    <w:p w14:paraId="7294FB38" w14:textId="3E3D4014" w:rsidR="00B355A8" w:rsidRDefault="0017707C" w:rsidP="004A0F04">
      <w:pPr>
        <w:spacing w:after="300"/>
        <w:ind w:left="576"/>
        <w:jc w:val="left"/>
      </w:pPr>
      <w:del w:id="581" w:author="Yaara Erez" w:date="2024-09-21T10:46:00Z">
        <w:r w:rsidDel="004A0F04">
          <w:delText xml:space="preserve">I removed to </w:delText>
        </w:r>
      </w:del>
      <w:r>
        <w:t>participants</w:t>
      </w:r>
      <w:ins w:id="582" w:author="Yaara Erez" w:date="2024-09-21T10:46:00Z">
        <w:r w:rsidR="004A0F04">
          <w:t xml:space="preserve"> were excluded</w:t>
        </w:r>
      </w:ins>
      <w:r>
        <w:t xml:space="preserve"> from the </w:t>
      </w:r>
      <w:del w:id="583" w:author="Yaara Erez" w:date="2024-09-21T10:46:00Z">
        <w:r w:rsidDel="004A0F04">
          <w:delText xml:space="preserve">pool </w:delText>
        </w:r>
      </w:del>
      <w:ins w:id="584" w:author="Yaara Erez" w:date="2024-09-21T10:46:00Z">
        <w:r w:rsidR="004A0F04">
          <w:t>analysis</w:t>
        </w:r>
      </w:ins>
      <w:ins w:id="585" w:author="Yaara Erez" w:date="2024-09-21T10:47:00Z">
        <w:r w:rsidR="00F043E6">
          <w:t>.</w:t>
        </w:r>
      </w:ins>
      <w:ins w:id="586" w:author="Yaara Erez" w:date="2024-09-21T10:46:00Z">
        <w:r w:rsidR="004A0F04">
          <w:t xml:space="preserve"> </w:t>
        </w:r>
      </w:ins>
      <w:del w:id="587" w:author="Yaara Erez" w:date="2024-09-21T10:46:00Z">
        <w:r w:rsidDel="004A0F04">
          <w:delText xml:space="preserve">as </w:delText>
        </w:r>
      </w:del>
      <w:ins w:id="588" w:author="Yaara Erez" w:date="2024-09-21T10:47:00Z">
        <w:r w:rsidR="00F043E6">
          <w:t>O</w:t>
        </w:r>
      </w:ins>
      <w:del w:id="589" w:author="Yaara Erez" w:date="2024-09-21T10:47:00Z">
        <w:r w:rsidDel="00F043E6">
          <w:delText>o</w:delText>
        </w:r>
      </w:del>
      <w:r>
        <w:t xml:space="preserve">ne </w:t>
      </w:r>
      <w:del w:id="590" w:author="Yaara Erez" w:date="2024-09-21T10:47:00Z">
        <w:r w:rsidDel="00F043E6">
          <w:delText xml:space="preserve">of the </w:delText>
        </w:r>
      </w:del>
      <w:r>
        <w:t>participant</w:t>
      </w:r>
      <w:del w:id="591" w:author="Yaara Erez" w:date="2024-09-21T10:47:00Z">
        <w:r w:rsidDel="00F043E6">
          <w:delText>s</w:delText>
        </w:r>
      </w:del>
      <w:r>
        <w:t xml:space="preserve"> didn’t </w:t>
      </w:r>
      <w:r w:rsidR="00CB143D">
        <w:t>click</w:t>
      </w:r>
      <w:r>
        <w:t xml:space="preserve"> the </w:t>
      </w:r>
      <w:del w:id="592" w:author="Yaara Erez" w:date="2024-09-21T10:47:00Z">
        <w:r w:rsidDel="00664C59">
          <w:delText xml:space="preserve">button </w:delText>
        </w:r>
      </w:del>
      <w:ins w:id="593" w:author="Yaara Erez" w:date="2024-09-21T10:47:00Z">
        <w:r w:rsidR="00664C59">
          <w:t xml:space="preserve">clicker, </w:t>
        </w:r>
      </w:ins>
      <w:r>
        <w:t xml:space="preserve">resulting </w:t>
      </w:r>
      <w:del w:id="594" w:author="Yaara Erez" w:date="2024-09-21T10:47:00Z">
        <w:r w:rsidDel="00664C59">
          <w:delText xml:space="preserve">always </w:delText>
        </w:r>
      </w:del>
      <w:ins w:id="595" w:author="Yaara Erez" w:date="2024-09-21T10:47:00Z">
        <w:r w:rsidR="00664C59">
          <w:t xml:space="preserve">in </w:t>
        </w:r>
      </w:ins>
      <w:r>
        <w:t xml:space="preserve">timeout of </w:t>
      </w:r>
      <w:del w:id="596" w:author="Yaara Erez" w:date="2024-09-21T10:47:00Z">
        <w:r w:rsidDel="00664C59">
          <w:delText xml:space="preserve">the </w:delText>
        </w:r>
      </w:del>
      <w:ins w:id="597" w:author="Yaara Erez" w:date="2024-09-21T10:47:00Z">
        <w:r w:rsidR="00664C59">
          <w:t xml:space="preserve">all </w:t>
        </w:r>
      </w:ins>
      <w:r>
        <w:t>trial</w:t>
      </w:r>
      <w:ins w:id="598" w:author="Yaara Erez" w:date="2024-09-21T10:47:00Z">
        <w:r w:rsidR="00664C59">
          <w:t>s.</w:t>
        </w:r>
      </w:ins>
      <w:r>
        <w:t xml:space="preserve"> </w:t>
      </w:r>
      <w:del w:id="599" w:author="Yaara Erez" w:date="2024-09-21T10:47:00Z">
        <w:r w:rsidDel="00664C59">
          <w:delText>and a</w:delText>
        </w:r>
      </w:del>
      <w:ins w:id="600" w:author="Yaara Erez" w:date="2024-09-21T10:47:00Z">
        <w:r w:rsidR="00664C59">
          <w:t>A</w:t>
        </w:r>
      </w:ins>
      <w:r>
        <w:t xml:space="preserve">nother participant </w:t>
      </w:r>
      <w:del w:id="601" w:author="Yaara Erez" w:date="2024-09-21T10:48:00Z">
        <w:r w:rsidDel="00664C59">
          <w:delText xml:space="preserve">which </w:delText>
        </w:r>
      </w:del>
      <w:r>
        <w:t xml:space="preserve">was </w:t>
      </w:r>
      <w:r w:rsidR="004C7027">
        <w:t>interrupted</w:t>
      </w:r>
      <w:r>
        <w:t xml:space="preserve"> during the collection of the data and pa</w:t>
      </w:r>
      <w:r w:rsidR="004C7027">
        <w:t>r</w:t>
      </w:r>
      <w:r>
        <w:t>t</w:t>
      </w:r>
      <w:ins w:id="602" w:author="Yaara Erez" w:date="2024-09-21T10:48:00Z">
        <w:r w:rsidR="00664C59">
          <w:t>ial</w:t>
        </w:r>
      </w:ins>
      <w:r>
        <w:t xml:space="preserve">ly </w:t>
      </w:r>
      <w:del w:id="603" w:author="Yaara Erez" w:date="2024-09-21T10:48:00Z">
        <w:r w:rsidDel="00664C59">
          <w:delText xml:space="preserve">accomplished </w:delText>
        </w:r>
      </w:del>
      <w:ins w:id="604" w:author="Yaara Erez" w:date="2024-09-21T10:48:00Z">
        <w:r w:rsidR="00664C59">
          <w:t xml:space="preserve">completed </w:t>
        </w:r>
      </w:ins>
      <w:r>
        <w:t>only two blocks</w:t>
      </w:r>
      <w:del w:id="605" w:author="Yaara Erez" w:date="2024-09-21T10:48:00Z">
        <w:r w:rsidR="004C7027" w:rsidDel="00664C59">
          <w:delText xml:space="preserve"> both cases</w:delText>
        </w:r>
        <w:r w:rsidDel="00664C59">
          <w:delText xml:space="preserve"> made noise when combining all data</w:delText>
        </w:r>
        <w:r w:rsidR="00600834" w:rsidDel="00664C59">
          <w:delText xml:space="preserve"> across participants</w:delText>
        </w:r>
      </w:del>
      <w:r w:rsidR="004C7027">
        <w:t>.</w:t>
      </w:r>
      <w:r w:rsidR="00B355A8">
        <w:t xml:space="preserve"> </w:t>
      </w:r>
    </w:p>
    <w:p w14:paraId="184C18F0" w14:textId="580B5230" w:rsidR="00B355A8" w:rsidRDefault="00B355A8" w:rsidP="00642DD3">
      <w:pPr>
        <w:spacing w:after="300"/>
        <w:ind w:left="576"/>
        <w:jc w:val="left"/>
      </w:pPr>
      <w:del w:id="606" w:author="Yaara Erez" w:date="2024-09-21T10:49:00Z">
        <w:r w:rsidDel="00664C59">
          <w:delText>At first a python script was written to aggregate the data from all participants</w:delText>
        </w:r>
        <w:r w:rsidR="0022645C" w:rsidDel="00664C59">
          <w:delText xml:space="preserve"> and </w:delText>
        </w:r>
        <w:r w:rsidR="00D878B2" w:rsidDel="00664C59">
          <w:delText>store</w:delText>
        </w:r>
        <w:r w:rsidR="0022645C" w:rsidDel="00664C59">
          <w:delText xml:space="preserve"> it in combined CSV file, another CSV will be written out of</w:delText>
        </w:r>
        <w:r w:rsidDel="00664C59">
          <w:delText xml:space="preserve"> a summary of </w:delText>
        </w:r>
      </w:del>
      <w:del w:id="607" w:author="Yaara Erez" w:date="2024-09-21T10:48:00Z">
        <w:r w:rsidDel="00664C59">
          <w:delText xml:space="preserve">trial duration and eye-tracking data for each participant </w:delText>
        </w:r>
      </w:del>
      <w:del w:id="608" w:author="Yaara Erez" w:date="2024-09-21T10:49:00Z">
        <w:r w:rsidDel="00664C59">
          <w:delText>is shown i</w:delText>
        </w:r>
        <w:r w:rsidR="004B676B" w:rsidDel="00664C59">
          <w:delText>n</w:delText>
        </w:r>
        <w:r w:rsidDel="00664C59">
          <w:delText xml:space="preserve"> </w:delText>
        </w:r>
      </w:del>
      <w:r>
        <w:t xml:space="preserve">Fig </w:t>
      </w:r>
      <w:r w:rsidR="004B676B">
        <w:t>7</w:t>
      </w:r>
      <w:ins w:id="609" w:author="Yaara Erez" w:date="2024-09-21T10:48:00Z">
        <w:r w:rsidR="00664C59">
          <w:t xml:space="preserve"> shows a summary of trial duration and eye-tracking data for each participant</w:t>
        </w:r>
      </w:ins>
      <w:r w:rsidR="0022645C">
        <w:t>.</w:t>
      </w:r>
    </w:p>
    <w:p w14:paraId="0FF18E2B" w14:textId="5E87590F" w:rsidR="00C01F28" w:rsidRDefault="00B355A8" w:rsidP="00642DD3">
      <w:pPr>
        <w:spacing w:after="300"/>
        <w:ind w:left="576"/>
        <w:jc w:val="left"/>
      </w:pPr>
      <w:del w:id="610" w:author="Elli Eidelman" w:date="2024-09-27T18:18:00Z" w16du:dateUtc="2024-09-27T15:18:00Z">
        <w:r w:rsidRPr="00B355A8" w:rsidDel="00024910">
          <w:rPr>
            <w:noProof/>
          </w:rPr>
          <w:drawing>
            <wp:inline distT="0" distB="0" distL="0" distR="0" wp14:anchorId="447E091D" wp14:editId="1E25ABE2">
              <wp:extent cx="5943600" cy="583565"/>
              <wp:effectExtent l="0" t="0" r="0" b="6985"/>
              <wp:docPr id="187406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0493" name=""/>
                      <pic:cNvPicPr/>
                    </pic:nvPicPr>
                    <pic:blipFill>
                      <a:blip r:embed="rId26"/>
                      <a:stretch>
                        <a:fillRect/>
                      </a:stretch>
                    </pic:blipFill>
                    <pic:spPr>
                      <a:xfrm>
                        <a:off x="0" y="0"/>
                        <a:ext cx="5943600" cy="583565"/>
                      </a:xfrm>
                      <a:prstGeom prst="rect">
                        <a:avLst/>
                      </a:prstGeom>
                    </pic:spPr>
                  </pic:pic>
                </a:graphicData>
              </a:graphic>
            </wp:inline>
          </w:drawing>
        </w:r>
      </w:del>
      <w:ins w:id="611" w:author="Elli Eidelman" w:date="2024-09-27T18:18:00Z" w16du:dateUtc="2024-09-27T15:18:00Z">
        <w:r w:rsidR="00024910" w:rsidRPr="00024910">
          <w:rPr>
            <w:noProof/>
          </w:rPr>
          <w:t xml:space="preserve"> </w:t>
        </w:r>
        <w:r w:rsidR="00024910">
          <w:rPr>
            <w:noProof/>
          </w:rPr>
          <w:drawing>
            <wp:inline distT="0" distB="0" distL="0" distR="0" wp14:anchorId="317539B8" wp14:editId="2FC3757E">
              <wp:extent cx="5943600" cy="2472537"/>
              <wp:effectExtent l="0" t="0" r="0" b="4445"/>
              <wp:docPr id="40605998" name="Chart 1">
                <a:extLst xmlns:a="http://schemas.openxmlformats.org/drawingml/2006/main">
                  <a:ext uri="{FF2B5EF4-FFF2-40B4-BE49-F238E27FC236}">
                    <a16:creationId xmlns:a16="http://schemas.microsoft.com/office/drawing/2014/main" id="{D87DEA23-57C5-82FB-4BAB-CE4AB7AC3A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ins>
    </w:p>
    <w:p w14:paraId="4054C127" w14:textId="3A0D3552" w:rsidR="00B355A8" w:rsidRDefault="00B355A8" w:rsidP="00642DD3">
      <w:pPr>
        <w:spacing w:after="300"/>
        <w:ind w:left="576"/>
        <w:jc w:val="left"/>
      </w:pPr>
      <w:bookmarkStart w:id="612" w:name="_Toc178346909"/>
      <w:commentRangeStart w:id="613"/>
      <w:r>
        <w:t xml:space="preserve">Figure </w:t>
      </w:r>
      <w:r>
        <w:fldChar w:fldCharType="begin"/>
      </w:r>
      <w:r>
        <w:instrText xml:space="preserve"> SEQ Figure \* ARABIC </w:instrText>
      </w:r>
      <w:r>
        <w:fldChar w:fldCharType="separate"/>
      </w:r>
      <w:r w:rsidR="004B676B">
        <w:rPr>
          <w:noProof/>
        </w:rPr>
        <w:t>7</w:t>
      </w:r>
      <w:r>
        <w:rPr>
          <w:noProof/>
        </w:rPr>
        <w:fldChar w:fldCharType="end"/>
      </w:r>
      <w:r>
        <w:t xml:space="preserve"> : </w:t>
      </w:r>
      <w:r w:rsidR="0022645C">
        <w:t>Participants summary</w:t>
      </w:r>
      <w:commentRangeEnd w:id="613"/>
      <w:r w:rsidR="00664C59">
        <w:rPr>
          <w:rStyle w:val="CommentReference"/>
        </w:rPr>
        <w:commentReference w:id="613"/>
      </w:r>
      <w:bookmarkEnd w:id="612"/>
    </w:p>
    <w:p w14:paraId="442B299A" w14:textId="0100EED1" w:rsidR="00664C59" w:rsidRDefault="00664C59" w:rsidP="005D0EBD">
      <w:pPr>
        <w:spacing w:after="300"/>
        <w:ind w:left="576"/>
        <w:jc w:val="left"/>
        <w:rPr>
          <w:ins w:id="614" w:author="Yaara Erez" w:date="2024-09-21T10:49:00Z"/>
        </w:rPr>
      </w:pPr>
      <w:ins w:id="615" w:author="Yaara Erez" w:date="2024-09-21T10:49:00Z">
        <w:r>
          <w:t xml:space="preserve">Before </w:t>
        </w:r>
      </w:ins>
      <w:ins w:id="616" w:author="Yaara Erez" w:date="2024-09-21T10:50:00Z">
        <w:r>
          <w:t xml:space="preserve">computing descriptive and inferential statistics, I performed data cleaning. </w:t>
        </w:r>
        <w:del w:id="617" w:author="Elli Eidelman" w:date="2024-09-27T18:19:00Z" w16du:dateUtc="2024-09-27T15:19:00Z">
          <w:r w:rsidDel="005D0EBD">
            <w:delText>Data cleaning included: [Please add what data cleaning included]</w:delText>
          </w:r>
        </w:del>
      </w:ins>
      <w:ins w:id="618" w:author="Elli Eidelman" w:date="2024-09-27T18:19:00Z" w16du:dateUtc="2024-09-27T15:19:00Z">
        <w:r w:rsidR="005D0EBD">
          <w:t>I’ve changed all string categories to integers</w:t>
        </w:r>
      </w:ins>
      <w:ins w:id="619" w:author="Elli Eidelman" w:date="2024-09-27T18:20:00Z" w16du:dateUtc="2024-09-27T15:20:00Z">
        <w:r w:rsidR="005D0EBD">
          <w:t xml:space="preserve"> and</w:t>
        </w:r>
      </w:ins>
      <w:ins w:id="620" w:author="Elli Eidelman" w:date="2024-09-27T18:19:00Z" w16du:dateUtc="2024-09-27T15:19:00Z">
        <w:r w:rsidR="005D0EBD">
          <w:t xml:space="preserve"> removed N/A</w:t>
        </w:r>
      </w:ins>
      <w:ins w:id="621" w:author="Elli Eidelman" w:date="2024-09-27T18:20:00Z" w16du:dateUtc="2024-09-27T15:20:00Z">
        <w:r w:rsidR="005D0EBD">
          <w:t>.</w:t>
        </w:r>
      </w:ins>
    </w:p>
    <w:p w14:paraId="4DBA9669" w14:textId="77777777" w:rsidR="005D0EBD" w:rsidRDefault="005D0EBD">
      <w:pPr>
        <w:widowControl w:val="0"/>
        <w:spacing w:before="0" w:line="240" w:lineRule="auto"/>
        <w:jc w:val="left"/>
        <w:rPr>
          <w:ins w:id="622" w:author="Elli Eidelman" w:date="2024-09-27T18:20:00Z" w16du:dateUtc="2024-09-27T15:20:00Z"/>
        </w:rPr>
      </w:pPr>
      <w:ins w:id="623" w:author="Elli Eidelman" w:date="2024-09-27T18:20:00Z" w16du:dateUtc="2024-09-27T15:20:00Z">
        <w:r>
          <w:br w:type="page"/>
        </w:r>
      </w:ins>
    </w:p>
    <w:p w14:paraId="59EE3534" w14:textId="722D44F0" w:rsidR="00C21F05" w:rsidDel="00D643AA" w:rsidRDefault="00D54BF1" w:rsidP="00C21F05">
      <w:pPr>
        <w:spacing w:after="300"/>
        <w:ind w:left="576"/>
        <w:jc w:val="left"/>
        <w:rPr>
          <w:del w:id="624" w:author="Yaara Erez" w:date="2024-09-21T10:51:00Z"/>
        </w:rPr>
      </w:pPr>
      <w:del w:id="625" w:author="Yaara Erez" w:date="2024-09-21T10:51:00Z">
        <w:r w:rsidDel="00D643AA">
          <w:lastRenderedPageBreak/>
          <w:delText xml:space="preserve">A second python script is introduced that reads the combined CSV and </w:delText>
        </w:r>
        <w:r w:rsidR="00330C85" w:rsidDel="00D643AA">
          <w:delText xml:space="preserve">produces </w:delText>
        </w:r>
        <w:r w:rsidR="00C21F05" w:rsidDel="00D643AA">
          <w:delText>statistics and visualize them to get better grasp on our outcome</w:delText>
        </w:r>
        <w:r w:rsidR="005C1C60" w:rsidDel="00D643AA">
          <w:delText xml:space="preserve">, but, first I had to make some data cleaning and change data from strings to </w:delText>
        </w:r>
        <w:r w:rsidR="00DF1525" w:rsidDel="00D643AA">
          <w:delText>integers</w:delText>
        </w:r>
        <w:r w:rsidR="005C1C60" w:rsidDel="00D643AA">
          <w:delText xml:space="preserve"> </w:delText>
        </w:r>
        <w:r w:rsidR="00DF1525" w:rsidDel="00D643AA">
          <w:delText>to be able to work with the data:</w:delText>
        </w:r>
      </w:del>
    </w:p>
    <w:p w14:paraId="05767A82" w14:textId="00937724" w:rsidR="00DF1525" w:rsidRDefault="00DF1525" w:rsidP="00D643AA">
      <w:pPr>
        <w:spacing w:after="300"/>
        <w:ind w:left="576"/>
        <w:jc w:val="left"/>
      </w:pPr>
      <w:del w:id="626" w:author="Elli Eidelman" w:date="2024-09-27T18:20:00Z" w16du:dateUtc="2024-09-27T15:20:00Z">
        <w:r w:rsidRPr="00DF1525" w:rsidDel="005D0EBD">
          <w:rPr>
            <w:noProof/>
          </w:rPr>
          <w:drawing>
            <wp:inline distT="0" distB="0" distL="0" distR="0" wp14:anchorId="28B87226" wp14:editId="344E4DA3">
              <wp:extent cx="5943600" cy="1719580"/>
              <wp:effectExtent l="0" t="0" r="0" b="0"/>
              <wp:docPr id="107586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65648" name=""/>
                      <pic:cNvPicPr/>
                    </pic:nvPicPr>
                    <pic:blipFill>
                      <a:blip r:embed="rId28"/>
                      <a:stretch>
                        <a:fillRect/>
                      </a:stretch>
                    </pic:blipFill>
                    <pic:spPr>
                      <a:xfrm>
                        <a:off x="0" y="0"/>
                        <a:ext cx="5943600" cy="1719580"/>
                      </a:xfrm>
                      <a:prstGeom prst="rect">
                        <a:avLst/>
                      </a:prstGeom>
                    </pic:spPr>
                  </pic:pic>
                </a:graphicData>
              </a:graphic>
            </wp:inline>
          </w:drawing>
        </w:r>
      </w:del>
    </w:p>
    <w:p w14:paraId="49B7D1E6" w14:textId="7825C36C" w:rsidR="00DF1525" w:rsidDel="005D0EBD" w:rsidRDefault="00DF1525" w:rsidP="00756D07">
      <w:pPr>
        <w:spacing w:after="300"/>
        <w:ind w:left="576"/>
        <w:jc w:val="left"/>
        <w:rPr>
          <w:del w:id="627" w:author="Elli Eidelman" w:date="2024-09-27T18:20:00Z" w16du:dateUtc="2024-09-27T15:20:00Z"/>
        </w:rPr>
      </w:pPr>
      <w:bookmarkStart w:id="628" w:name="_Toc178346910"/>
      <w:commentRangeStart w:id="629"/>
      <w:del w:id="630" w:author="Elli Eidelman" w:date="2024-09-27T18:20:00Z" w16du:dateUtc="2024-09-27T15:20:00Z">
        <w:r w:rsidDel="005D0EBD">
          <w:delText xml:space="preserve">Figure </w:delText>
        </w:r>
        <w:r w:rsidDel="005D0EBD">
          <w:fldChar w:fldCharType="begin"/>
        </w:r>
        <w:r w:rsidDel="005D0EBD">
          <w:delInstrText xml:space="preserve"> SEQ Figure \* ARABIC </w:delInstrText>
        </w:r>
        <w:r w:rsidDel="005D0EBD">
          <w:fldChar w:fldCharType="separate"/>
        </w:r>
        <w:r w:rsidDel="005D0EBD">
          <w:rPr>
            <w:noProof/>
          </w:rPr>
          <w:delText>8</w:delText>
        </w:r>
        <w:r w:rsidDel="005D0EBD">
          <w:rPr>
            <w:noProof/>
          </w:rPr>
          <w:fldChar w:fldCharType="end"/>
        </w:r>
        <w:r w:rsidDel="005D0EBD">
          <w:delText xml:space="preserve"> : Data cleaning and change</w:delText>
        </w:r>
        <w:commentRangeEnd w:id="629"/>
        <w:r w:rsidR="00D643AA" w:rsidDel="005D0EBD">
          <w:rPr>
            <w:rStyle w:val="CommentReference"/>
          </w:rPr>
          <w:commentReference w:id="629"/>
        </w:r>
        <w:r w:rsidDel="005D0EBD">
          <w:delText>.</w:delText>
        </w:r>
        <w:bookmarkEnd w:id="628"/>
      </w:del>
    </w:p>
    <w:p w14:paraId="7FCE3901" w14:textId="212EA556" w:rsidR="00340680" w:rsidRDefault="00336DB8" w:rsidP="00340680">
      <w:pPr>
        <w:pStyle w:val="Heading2"/>
      </w:pPr>
      <w:bookmarkStart w:id="631" w:name="_Toc176022188"/>
      <w:r>
        <w:t>D</w:t>
      </w:r>
      <w:r w:rsidRPr="00336DB8">
        <w:t xml:space="preserve">escriptive </w:t>
      </w:r>
      <w:r w:rsidR="005A24BA">
        <w:t>S</w:t>
      </w:r>
      <w:r w:rsidRPr="00336DB8">
        <w:t>tatistics</w:t>
      </w:r>
      <w:bookmarkEnd w:id="631"/>
    </w:p>
    <w:p w14:paraId="6BAE04F2" w14:textId="16BC4B93" w:rsidR="00D643AA" w:rsidRDefault="00D643AA" w:rsidP="00201909">
      <w:pPr>
        <w:spacing w:after="300"/>
        <w:ind w:left="576"/>
        <w:jc w:val="left"/>
        <w:rPr>
          <w:ins w:id="632" w:author="Yaara Erez" w:date="2024-09-21T10:52:00Z"/>
        </w:rPr>
      </w:pPr>
      <w:ins w:id="633" w:author="Yaara Erez" w:date="2024-09-21T10:52:00Z">
        <w:r>
          <w:t xml:space="preserve">For each task condition, I computed basic descriptive statistic for each eye movement </w:t>
        </w:r>
      </w:ins>
      <w:ins w:id="634" w:author="Yaara Erez" w:date="2024-09-21T10:53:00Z">
        <w:r>
          <w:t xml:space="preserve">variable, including trial duration, saccades, eye movement speed. </w:t>
        </w:r>
        <w:proofErr w:type="gramStart"/>
        <w:r>
          <w:t>Next</w:t>
        </w:r>
        <w:proofErr w:type="gramEnd"/>
        <w:r>
          <w:t xml:space="preserve"> I compared averages between task conditions </w:t>
        </w:r>
      </w:ins>
      <w:moveToRangeStart w:id="635" w:author="Yaara Erez" w:date="2024-09-21T10:53:00Z" w:name="move177808453"/>
      <w:moveTo w:id="636" w:author="Yaara Erez" w:date="2024-09-21T10:53:00Z">
        <w:r w:rsidRPr="005A24BA">
          <w:t>(e.g., with clutter vs. without clutter, near vs. far, left vs. right)</w:t>
        </w:r>
      </w:moveTo>
      <w:moveToRangeEnd w:id="635"/>
      <w:ins w:id="637" w:author="Yaara Erez" w:date="2024-09-21T10:53:00Z">
        <w:r>
          <w:t>.</w:t>
        </w:r>
      </w:ins>
    </w:p>
    <w:p w14:paraId="256DDFEA" w14:textId="4CE0BC5C" w:rsidR="00340680" w:rsidDel="00D643AA" w:rsidRDefault="00336DB8">
      <w:pPr>
        <w:spacing w:after="300"/>
        <w:ind w:left="720"/>
        <w:jc w:val="left"/>
        <w:rPr>
          <w:del w:id="638" w:author="Yaara Erez" w:date="2024-09-21T10:54:00Z"/>
        </w:rPr>
        <w:pPrChange w:id="639" w:author="Elli Eidelman" w:date="2024-09-27T18:20:00Z" w16du:dateUtc="2024-09-27T15:20:00Z">
          <w:pPr>
            <w:spacing w:after="300"/>
            <w:ind w:left="576"/>
            <w:jc w:val="left"/>
          </w:pPr>
        </w:pPrChange>
      </w:pPr>
      <w:del w:id="640" w:author="Yaara Erez" w:date="2024-09-21T10:54:00Z">
        <w:r w:rsidRPr="00336DB8" w:rsidDel="00D643AA">
          <w:delText>basic descriptive statistics for eye movement metrics and reaction times under different conditions</w:delText>
        </w:r>
        <w:r w:rsidR="005A24BA" w:rsidDel="00D643AA">
          <w:delText xml:space="preserve"> to get:</w:delText>
        </w:r>
      </w:del>
    </w:p>
    <w:p w14:paraId="4CDFCE8E" w14:textId="4A01C6D2" w:rsidR="005A24BA" w:rsidRPr="005A24BA" w:rsidDel="00D643AA" w:rsidRDefault="005A24BA">
      <w:pPr>
        <w:spacing w:after="300"/>
        <w:ind w:left="720"/>
        <w:jc w:val="left"/>
        <w:rPr>
          <w:del w:id="641" w:author="Yaara Erez" w:date="2024-09-21T10:54:00Z"/>
        </w:rPr>
        <w:pPrChange w:id="642" w:author="Elli Eidelman" w:date="2024-09-27T18:20:00Z" w16du:dateUtc="2024-09-27T15:20:00Z">
          <w:pPr>
            <w:numPr>
              <w:numId w:val="29"/>
            </w:numPr>
            <w:tabs>
              <w:tab w:val="num" w:pos="720"/>
            </w:tabs>
            <w:spacing w:after="300"/>
            <w:ind w:left="720" w:hanging="360"/>
            <w:jc w:val="left"/>
          </w:pPr>
        </w:pPrChange>
      </w:pPr>
      <w:del w:id="643" w:author="Yaara Erez" w:date="2024-09-21T10:54:00Z">
        <w:r w:rsidRPr="005A24BA" w:rsidDel="00D643AA">
          <w:rPr>
            <w:b/>
            <w:bCs/>
          </w:rPr>
          <w:delText>Summar</w:delText>
        </w:r>
        <w:r w:rsidR="00201909" w:rsidDel="00D643AA">
          <w:rPr>
            <w:b/>
            <w:bCs/>
          </w:rPr>
          <w:delText>y of</w:delText>
        </w:r>
        <w:r w:rsidRPr="005A24BA" w:rsidDel="00D643AA">
          <w:rPr>
            <w:b/>
            <w:bCs/>
          </w:rPr>
          <w:delText xml:space="preserve"> the data</w:delText>
        </w:r>
        <w:r w:rsidRPr="005A24BA" w:rsidDel="00D643AA">
          <w:delText xml:space="preserve">: </w:delText>
        </w:r>
        <w:r w:rsidR="00B067F9" w:rsidDel="00D643AA">
          <w:delText>I’ve c</w:delText>
        </w:r>
        <w:r w:rsidRPr="005A24BA" w:rsidDel="00D643AA">
          <w:delText>alculate</w:delText>
        </w:r>
        <w:r w:rsidR="00B067F9" w:rsidDel="00D643AA">
          <w:delText>d</w:delText>
        </w:r>
        <w:r w:rsidRPr="005A24BA" w:rsidDel="00D643AA">
          <w:delText xml:space="preserve"> </w:delText>
        </w:r>
        <w:r w:rsidR="00B067F9" w:rsidRPr="00B067F9" w:rsidDel="00D643AA">
          <w:delText>basic descriptive statistics</w:delText>
        </w:r>
        <w:r w:rsidR="00B067F9" w:rsidDel="00D643AA">
          <w:delText xml:space="preserve"> like </w:delText>
        </w:r>
        <w:r w:rsidRPr="005A24BA" w:rsidDel="00D643AA">
          <w:delText xml:space="preserve">means, standard deviations, medians, etc., for each variable (e.g., trial duration, saccades, eye movement speed) across participants. This </w:delText>
        </w:r>
        <w:r w:rsidR="00201909" w:rsidRPr="005A24BA" w:rsidDel="00D643AA">
          <w:delText>helps us</w:delText>
        </w:r>
        <w:r w:rsidRPr="005A24BA" w:rsidDel="00D643AA">
          <w:delText xml:space="preserve"> to understand the overall trends in the data.</w:delText>
        </w:r>
      </w:del>
    </w:p>
    <w:p w14:paraId="4103EE5C" w14:textId="0B7666A4" w:rsidR="005A24BA" w:rsidRDefault="005A24BA">
      <w:pPr>
        <w:spacing w:after="300"/>
        <w:ind w:left="720"/>
        <w:jc w:val="left"/>
        <w:pPrChange w:id="644" w:author="Elli Eidelman" w:date="2024-09-27T18:20:00Z" w16du:dateUtc="2024-09-27T15:20:00Z">
          <w:pPr>
            <w:numPr>
              <w:numId w:val="29"/>
            </w:numPr>
            <w:tabs>
              <w:tab w:val="num" w:pos="720"/>
            </w:tabs>
            <w:spacing w:after="300"/>
            <w:ind w:left="720" w:hanging="360"/>
            <w:jc w:val="left"/>
          </w:pPr>
        </w:pPrChange>
      </w:pPr>
      <w:del w:id="645" w:author="Yaara Erez" w:date="2024-09-21T10:54:00Z">
        <w:r w:rsidRPr="005A24BA" w:rsidDel="00D643AA">
          <w:rPr>
            <w:b/>
            <w:bCs/>
          </w:rPr>
          <w:delText>Compare conditions</w:delText>
        </w:r>
        <w:r w:rsidRPr="005A24BA" w:rsidDel="00D643AA">
          <w:delText xml:space="preserve">: </w:delText>
        </w:r>
        <w:r w:rsidR="00B1411B" w:rsidDel="00D643AA">
          <w:delText>I’ve l</w:delText>
        </w:r>
        <w:r w:rsidRPr="005A24BA" w:rsidDel="00D643AA">
          <w:delText>ook</w:delText>
        </w:r>
        <w:r w:rsidR="00B1411B" w:rsidDel="00D643AA">
          <w:delText>ed</w:delText>
        </w:r>
        <w:r w:rsidRPr="005A24BA" w:rsidDel="00D643AA">
          <w:delText xml:space="preserve"> at the differences in these summary statistics between different conditions</w:delText>
        </w:r>
      </w:del>
      <w:moveFromRangeStart w:id="646" w:author="Yaara Erez" w:date="2024-09-21T10:53:00Z" w:name="move177808453"/>
      <w:moveFrom w:id="647" w:author="Yaara Erez" w:date="2024-09-21T10:53:00Z">
        <w:del w:id="648" w:author="Yaara Erez" w:date="2024-09-21T10:54:00Z">
          <w:r w:rsidRPr="005A24BA" w:rsidDel="00D643AA">
            <w:delText xml:space="preserve"> (e.g., with clutter vs. without clutter, near vs. far, left vs. right)</w:delText>
          </w:r>
        </w:del>
      </w:moveFrom>
      <w:moveFromRangeEnd w:id="646"/>
      <w:del w:id="649" w:author="Yaara Erez" w:date="2024-09-21T10:54:00Z">
        <w:r w:rsidR="00B1411B" w:rsidDel="00D643AA">
          <w:delText>, I’ve could already deduce for example that the mean of total duration of each trial is closer to time out.</w:delText>
        </w:r>
      </w:del>
    </w:p>
    <w:p w14:paraId="394D4356" w14:textId="471A5EBF" w:rsidR="00B1411B" w:rsidRPr="005A24BA" w:rsidRDefault="00B1411B" w:rsidP="00B1411B">
      <w:pPr>
        <w:spacing w:after="300"/>
        <w:ind w:left="720"/>
        <w:jc w:val="left"/>
      </w:pPr>
      <w:r w:rsidRPr="00B1411B">
        <w:rPr>
          <w:noProof/>
        </w:rPr>
        <w:drawing>
          <wp:inline distT="0" distB="0" distL="0" distR="0" wp14:anchorId="59B19EDA" wp14:editId="1742ACD7">
            <wp:extent cx="4912995" cy="3835021"/>
            <wp:effectExtent l="0" t="0" r="1905" b="0"/>
            <wp:docPr id="165200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06220" name=""/>
                    <pic:cNvPicPr/>
                  </pic:nvPicPr>
                  <pic:blipFill>
                    <a:blip r:embed="rId29"/>
                    <a:stretch>
                      <a:fillRect/>
                    </a:stretch>
                  </pic:blipFill>
                  <pic:spPr>
                    <a:xfrm>
                      <a:off x="0" y="0"/>
                      <a:ext cx="4921990" cy="3842042"/>
                    </a:xfrm>
                    <a:prstGeom prst="rect">
                      <a:avLst/>
                    </a:prstGeom>
                  </pic:spPr>
                </pic:pic>
              </a:graphicData>
            </a:graphic>
          </wp:inline>
        </w:drawing>
      </w:r>
    </w:p>
    <w:p w14:paraId="7556C28C" w14:textId="302BBEBD" w:rsidR="00B1411B" w:rsidRDefault="00B1411B" w:rsidP="00B1411B">
      <w:pPr>
        <w:spacing w:after="300"/>
        <w:ind w:left="576"/>
        <w:jc w:val="left"/>
        <w:rPr>
          <w:ins w:id="650" w:author="Yaara Erez" w:date="2024-09-21T10:54:00Z"/>
        </w:rPr>
      </w:pPr>
      <w:bookmarkStart w:id="651" w:name="_Toc178346911"/>
      <w:commentRangeStart w:id="652"/>
      <w:commentRangeStart w:id="653"/>
      <w:r>
        <w:t xml:space="preserve">Figure </w:t>
      </w:r>
      <w:r>
        <w:fldChar w:fldCharType="begin"/>
      </w:r>
      <w:r>
        <w:instrText xml:space="preserve"> SEQ Figure \* ARABIC </w:instrText>
      </w:r>
      <w:r>
        <w:fldChar w:fldCharType="separate"/>
      </w:r>
      <w:r w:rsidR="008F4BC4">
        <w:rPr>
          <w:noProof/>
        </w:rPr>
        <w:t>9</w:t>
      </w:r>
      <w:r>
        <w:rPr>
          <w:noProof/>
        </w:rPr>
        <w:fldChar w:fldCharType="end"/>
      </w:r>
      <w:r>
        <w:t xml:space="preserve"> : </w:t>
      </w:r>
      <w:r w:rsidRPr="00B1411B">
        <w:t>Descriptive statistics</w:t>
      </w:r>
      <w:commentRangeEnd w:id="652"/>
      <w:r w:rsidR="00D643AA">
        <w:rPr>
          <w:rStyle w:val="CommentReference"/>
        </w:rPr>
        <w:commentReference w:id="652"/>
      </w:r>
      <w:bookmarkEnd w:id="651"/>
      <w:commentRangeEnd w:id="653"/>
      <w:r w:rsidR="001132FC">
        <w:rPr>
          <w:rStyle w:val="CommentReference"/>
        </w:rPr>
        <w:commentReference w:id="653"/>
      </w:r>
      <w:ins w:id="654" w:author="Elli Eidelman" w:date="2024-09-27T18:21:00Z" w16du:dateUtc="2024-09-27T15:21:00Z">
        <w:r w:rsidR="001132FC">
          <w:br/>
        </w:r>
        <w:r w:rsidR="001132FC">
          <w:br/>
        </w:r>
        <w:r w:rsidR="001132FC">
          <w:br/>
        </w:r>
      </w:ins>
    </w:p>
    <w:p w14:paraId="592A8336" w14:textId="15614620" w:rsidR="00D643AA" w:rsidDel="00D643AA" w:rsidRDefault="00D643AA">
      <w:pPr>
        <w:spacing w:after="300"/>
        <w:jc w:val="left"/>
        <w:rPr>
          <w:del w:id="655" w:author="Yaara Erez" w:date="2024-09-21T10:55:00Z"/>
        </w:rPr>
        <w:pPrChange w:id="656" w:author="Yaara Erez" w:date="2024-09-21T10:54:00Z">
          <w:pPr>
            <w:spacing w:after="300"/>
            <w:ind w:left="576"/>
            <w:jc w:val="left"/>
          </w:pPr>
        </w:pPrChange>
      </w:pPr>
    </w:p>
    <w:p w14:paraId="7BA4F423" w14:textId="02F7BE92" w:rsidR="00DA160E" w:rsidRDefault="00DA160E" w:rsidP="00DA160E">
      <w:pPr>
        <w:pStyle w:val="Heading2"/>
      </w:pPr>
      <w:bookmarkStart w:id="657" w:name="_Toc176022189"/>
      <w:r>
        <w:t>Visualization</w:t>
      </w:r>
      <w:bookmarkEnd w:id="657"/>
    </w:p>
    <w:p w14:paraId="6560EB27" w14:textId="7E03FD48" w:rsidR="00340680" w:rsidRDefault="00DA160E" w:rsidP="00DA160E">
      <w:pPr>
        <w:spacing w:after="300"/>
        <w:jc w:val="left"/>
      </w:pPr>
      <w:r>
        <w:t>I</w:t>
      </w:r>
      <w:del w:id="658" w:author="Yaara Erez" w:date="2024-09-21T10:55:00Z">
        <w:r w:rsidDel="00D643AA">
          <w:delText>’ve</w:delText>
        </w:r>
      </w:del>
      <w:r w:rsidRPr="00DA160E">
        <w:t xml:space="preserve"> create</w:t>
      </w:r>
      <w:r>
        <w:t>d</w:t>
      </w:r>
      <w:r w:rsidRPr="00DA160E">
        <w:t xml:space="preserve"> plots that examine how trial</w:t>
      </w:r>
      <w:r>
        <w:t xml:space="preserve"> </w:t>
      </w:r>
      <w:r w:rsidRPr="00DA160E">
        <w:t>duration,</w:t>
      </w:r>
      <w:r>
        <w:t xml:space="preserve"> t</w:t>
      </w:r>
      <w:r w:rsidRPr="00DA160E">
        <w:t>otal</w:t>
      </w:r>
      <w:r>
        <w:t xml:space="preserve"> s</w:t>
      </w:r>
      <w:r w:rsidRPr="00DA160E">
        <w:t>accades, and other metrics vary by the side of the object and whether clutter was present or not.</w:t>
      </w:r>
    </w:p>
    <w:p w14:paraId="4B4DE560" w14:textId="15F13EBE" w:rsidR="00C21F05" w:rsidRDefault="00C21F05" w:rsidP="00DA160E">
      <w:pPr>
        <w:pStyle w:val="Heading3"/>
      </w:pPr>
      <w:r w:rsidRPr="00C21F05">
        <w:t>Trial Duration by Clutter and Side</w:t>
      </w:r>
    </w:p>
    <w:p w14:paraId="263D8243" w14:textId="3CD099A6" w:rsidR="008A040B" w:rsidRDefault="00C21F05" w:rsidP="00C852BF">
      <w:pPr>
        <w:spacing w:after="300"/>
        <w:ind w:left="576"/>
        <w:jc w:val="left"/>
        <w:rPr>
          <w:noProof/>
        </w:rPr>
      </w:pPr>
      <w:r w:rsidRPr="00C21F05">
        <w:t xml:space="preserve">Boxplots </w:t>
      </w:r>
      <w:r>
        <w:t xml:space="preserve">to </w:t>
      </w:r>
      <w:r w:rsidRPr="00C21F05">
        <w:t xml:space="preserve">show </w:t>
      </w:r>
      <w:r w:rsidR="00C15EA9">
        <w:t xml:space="preserve">and compare </w:t>
      </w:r>
      <w:r w:rsidRPr="00C21F05">
        <w:t>how trial</w:t>
      </w:r>
      <w:r>
        <w:t xml:space="preserve"> </w:t>
      </w:r>
      <w:r w:rsidRPr="00C21F05">
        <w:t xml:space="preserve">duration </w:t>
      </w:r>
      <w:r w:rsidR="00032F3F" w:rsidRPr="00C21F05">
        <w:t>differs</w:t>
      </w:r>
      <w:r w:rsidRPr="00C21F05">
        <w:t xml:space="preserve"> across the different side conditions</w:t>
      </w:r>
      <w:r>
        <w:t xml:space="preserve"> </w:t>
      </w:r>
      <w:proofErr w:type="spellStart"/>
      <w:r>
        <w:t>near_left</w:t>
      </w:r>
      <w:proofErr w:type="spellEnd"/>
      <w:r>
        <w:t xml:space="preserve">, </w:t>
      </w:r>
      <w:proofErr w:type="spellStart"/>
      <w:r>
        <w:t>near_right</w:t>
      </w:r>
      <w:proofErr w:type="spellEnd"/>
      <w:r>
        <w:t xml:space="preserve">, </w:t>
      </w:r>
      <w:proofErr w:type="spellStart"/>
      <w:r>
        <w:t>far_left</w:t>
      </w:r>
      <w:proofErr w:type="spellEnd"/>
      <w:r>
        <w:t xml:space="preserve"> and </w:t>
      </w:r>
      <w:proofErr w:type="spellStart"/>
      <w:r>
        <w:t>far_right</w:t>
      </w:r>
      <w:proofErr w:type="spellEnd"/>
      <w:r>
        <w:t xml:space="preserve">, </w:t>
      </w:r>
      <w:r w:rsidRPr="00C21F05">
        <w:t>and whether clutter was present</w:t>
      </w:r>
      <w:r>
        <w:t>.</w:t>
      </w:r>
      <w:r w:rsidR="002A60D6">
        <w:t xml:space="preserve"> </w:t>
      </w:r>
      <w:del w:id="659" w:author="Yaara Erez" w:date="2024-09-21T10:56:00Z">
        <w:r w:rsidR="00C852BF" w:rsidDel="00D643AA">
          <w:delText>I can’t explain the box plot for “far_right” condition, we saw in some cases that the object disappeared due to bug in unity / the VR system, it maybe the case here and needs to be better examined. On the other hand, we can see that i</w:delText>
        </w:r>
      </w:del>
      <w:ins w:id="660" w:author="Yaara Erez" w:date="2024-09-21T10:58:00Z">
        <w:r w:rsidR="00D16E77">
          <w:t>Similar trial durations were observed for all conditions</w:t>
        </w:r>
      </w:ins>
      <w:del w:id="661" w:author="Yaara Erez" w:date="2024-09-21T10:58:00Z">
        <w:r w:rsidR="00C852BF" w:rsidDel="00D16E77">
          <w:delText xml:space="preserve">n both “near” conditions, the </w:delText>
        </w:r>
        <w:r w:rsidR="00D64212" w:rsidDel="00D16E77">
          <w:delText>median</w:delText>
        </w:r>
        <w:r w:rsidR="00C852BF" w:rsidDel="00D16E77">
          <w:delText xml:space="preserve"> of the trial duration was slightly higher, this </w:delText>
        </w:r>
        <w:r w:rsidR="00F14084" w:rsidDel="00D16E77">
          <w:delText>can be</w:delText>
        </w:r>
        <w:r w:rsidR="00C852BF" w:rsidDel="00D16E77">
          <w:delText xml:space="preserve"> due to the fact that when the object is near to the participant it is presented out of his field of view (FOV) and he needs </w:delText>
        </w:r>
        <w:r w:rsidR="00F14084" w:rsidDel="00D16E77">
          <w:delText xml:space="preserve">longer time </w:delText>
        </w:r>
        <w:r w:rsidR="00C852BF" w:rsidDel="00D16E77">
          <w:delText xml:space="preserve">to </w:delText>
        </w:r>
        <w:r w:rsidR="00F14084" w:rsidDel="00D16E77">
          <w:delText xml:space="preserve">detect </w:delText>
        </w:r>
        <w:r w:rsidR="00C852BF" w:rsidDel="00D16E77">
          <w:delText>it</w:delText>
        </w:r>
      </w:del>
      <w:r w:rsidR="00C852BF">
        <w:t>.</w:t>
      </w:r>
      <w:r w:rsidR="008A040B" w:rsidRPr="008A040B">
        <w:rPr>
          <w:noProof/>
        </w:rPr>
        <w:t xml:space="preserve"> </w:t>
      </w:r>
      <w:r w:rsidR="002A60D6">
        <w:rPr>
          <w:noProof/>
        </w:rPr>
        <w:drawing>
          <wp:inline distT="0" distB="0" distL="0" distR="0" wp14:anchorId="4ADB371D" wp14:editId="265630BC">
            <wp:extent cx="5936615" cy="2968625"/>
            <wp:effectExtent l="0" t="0" r="6985" b="3175"/>
            <wp:docPr id="19628599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2968625"/>
                    </a:xfrm>
                    <a:prstGeom prst="rect">
                      <a:avLst/>
                    </a:prstGeom>
                    <a:noFill/>
                    <a:ln>
                      <a:noFill/>
                    </a:ln>
                  </pic:spPr>
                </pic:pic>
              </a:graphicData>
            </a:graphic>
          </wp:inline>
        </w:drawing>
      </w:r>
    </w:p>
    <w:p w14:paraId="02D2AE92" w14:textId="32C8B16F" w:rsidR="00C852BF" w:rsidRDefault="00C852BF" w:rsidP="00C852BF">
      <w:pPr>
        <w:spacing w:after="300"/>
        <w:ind w:left="576"/>
        <w:jc w:val="left"/>
      </w:pPr>
      <w:bookmarkStart w:id="662" w:name="_Toc178346912"/>
      <w:commentRangeStart w:id="663"/>
      <w:commentRangeStart w:id="664"/>
      <w:r>
        <w:t xml:space="preserve">Figure </w:t>
      </w:r>
      <w:r>
        <w:fldChar w:fldCharType="begin"/>
      </w:r>
      <w:r>
        <w:instrText xml:space="preserve"> SEQ Figure \* ARABIC </w:instrText>
      </w:r>
      <w:r>
        <w:fldChar w:fldCharType="separate"/>
      </w:r>
      <w:r>
        <w:rPr>
          <w:noProof/>
        </w:rPr>
        <w:t>10</w:t>
      </w:r>
      <w:r>
        <w:rPr>
          <w:noProof/>
        </w:rPr>
        <w:fldChar w:fldCharType="end"/>
      </w:r>
      <w:r>
        <w:t xml:space="preserve"> : T</w:t>
      </w:r>
      <w:r w:rsidRPr="00C852BF">
        <w:t>rial duration by clutter</w:t>
      </w:r>
      <w:r w:rsidR="00661911">
        <w:t xml:space="preserve"> and side</w:t>
      </w:r>
      <w:commentRangeEnd w:id="663"/>
      <w:r w:rsidR="00E9474B">
        <w:rPr>
          <w:rStyle w:val="CommentReference"/>
        </w:rPr>
        <w:commentReference w:id="663"/>
      </w:r>
      <w:bookmarkEnd w:id="662"/>
      <w:commentRangeEnd w:id="664"/>
      <w:r w:rsidR="00E13B06">
        <w:rPr>
          <w:rStyle w:val="CommentReference"/>
        </w:rPr>
        <w:commentReference w:id="664"/>
      </w:r>
    </w:p>
    <w:p w14:paraId="19A8FBDB" w14:textId="32483909" w:rsidR="00F9002D" w:rsidRDefault="00F9002D">
      <w:pPr>
        <w:widowControl w:val="0"/>
        <w:spacing w:before="0" w:line="240" w:lineRule="auto"/>
        <w:jc w:val="left"/>
      </w:pPr>
      <w:r>
        <w:br w:type="page"/>
      </w:r>
    </w:p>
    <w:p w14:paraId="5C1FC82A" w14:textId="09608E63" w:rsidR="00F9002D" w:rsidRDefault="00F9002D" w:rsidP="00E57E21">
      <w:pPr>
        <w:pStyle w:val="Heading3"/>
      </w:pPr>
      <w:r w:rsidRPr="00C21F05">
        <w:lastRenderedPageBreak/>
        <w:t>T</w:t>
      </w:r>
      <w:r w:rsidRPr="00F9002D">
        <w:t xml:space="preserve">otal saccade </w:t>
      </w:r>
      <w:r w:rsidRPr="00C21F05">
        <w:t>by Clutter and Side</w:t>
      </w:r>
    </w:p>
    <w:p w14:paraId="17C0D7B4" w14:textId="38FACEDF" w:rsidR="00C852BF" w:rsidRDefault="00E9474B" w:rsidP="003A0CAE">
      <w:pPr>
        <w:spacing w:after="300"/>
        <w:ind w:left="576"/>
        <w:jc w:val="left"/>
        <w:rPr>
          <w:noProof/>
        </w:rPr>
      </w:pPr>
      <w:ins w:id="665" w:author="Yaara Erez" w:date="2024-09-21T11:00:00Z">
        <w:r>
          <w:t xml:space="preserve">I created </w:t>
        </w:r>
      </w:ins>
      <w:del w:id="666" w:author="Yaara Erez" w:date="2024-09-21T11:00:00Z">
        <w:r w:rsidR="00F9002D" w:rsidRPr="00C21F05" w:rsidDel="00E9474B">
          <w:delText>B</w:delText>
        </w:r>
      </w:del>
      <w:ins w:id="667" w:author="Yaara Erez" w:date="2024-09-21T11:00:00Z">
        <w:r>
          <w:t>b</w:t>
        </w:r>
      </w:ins>
      <w:r w:rsidR="00F9002D" w:rsidRPr="00C21F05">
        <w:t xml:space="preserve">oxplots </w:t>
      </w:r>
      <w:r w:rsidR="00F9002D">
        <w:t xml:space="preserve">to </w:t>
      </w:r>
      <w:r w:rsidR="00F9002D" w:rsidRPr="00C21F05">
        <w:t xml:space="preserve">show </w:t>
      </w:r>
      <w:del w:id="668" w:author="Yaara Erez" w:date="2024-09-21T11:00:00Z">
        <w:r w:rsidR="00F9002D" w:rsidDel="00E9474B">
          <w:delText xml:space="preserve">and compare </w:delText>
        </w:r>
      </w:del>
      <w:r w:rsidR="00F9002D" w:rsidRPr="00C21F05">
        <w:t xml:space="preserve">how </w:t>
      </w:r>
      <w:r w:rsidR="00DE1A68">
        <w:t xml:space="preserve">the total number of eye saccades </w:t>
      </w:r>
      <w:del w:id="669" w:author="Yaara Erez" w:date="2024-09-21T11:00:00Z">
        <w:r w:rsidR="00F9002D" w:rsidRPr="00C21F05" w:rsidDel="007F72CE">
          <w:delText>differ</w:delText>
        </w:r>
        <w:r w:rsidR="00F9002D" w:rsidRPr="00C21F05" w:rsidDel="00E9474B">
          <w:delText>s</w:delText>
        </w:r>
        <w:r w:rsidR="00F9002D" w:rsidRPr="00C21F05" w:rsidDel="007F72CE">
          <w:delText xml:space="preserve"> </w:delText>
        </w:r>
      </w:del>
      <w:r w:rsidR="00F9002D" w:rsidRPr="00C21F05">
        <w:t>across the different side conditions</w:t>
      </w:r>
      <w:r w:rsidR="00F9002D">
        <w:t xml:space="preserve"> </w:t>
      </w:r>
      <w:proofErr w:type="spellStart"/>
      <w:r w:rsidR="00F9002D">
        <w:t>near_left</w:t>
      </w:r>
      <w:proofErr w:type="spellEnd"/>
      <w:r w:rsidR="00F9002D">
        <w:t xml:space="preserve">, </w:t>
      </w:r>
      <w:proofErr w:type="spellStart"/>
      <w:r w:rsidR="00F9002D">
        <w:t>near_right</w:t>
      </w:r>
      <w:proofErr w:type="spellEnd"/>
      <w:r w:rsidR="00F9002D">
        <w:t xml:space="preserve">, </w:t>
      </w:r>
      <w:proofErr w:type="spellStart"/>
      <w:r w:rsidR="00F9002D">
        <w:t>far_left</w:t>
      </w:r>
      <w:proofErr w:type="spellEnd"/>
      <w:r w:rsidR="00F9002D">
        <w:t xml:space="preserve"> and </w:t>
      </w:r>
      <w:proofErr w:type="spellStart"/>
      <w:r w:rsidR="00F9002D">
        <w:t>far_right</w:t>
      </w:r>
      <w:proofErr w:type="spellEnd"/>
      <w:r w:rsidR="00F9002D">
        <w:t xml:space="preserve">, </w:t>
      </w:r>
      <w:r w:rsidR="00F9002D" w:rsidRPr="00C21F05">
        <w:t xml:space="preserve">and </w:t>
      </w:r>
      <w:ins w:id="670" w:author="Yaara Erez" w:date="2024-09-21T11:01:00Z">
        <w:r w:rsidR="007F72CE">
          <w:t xml:space="preserve">depending on </w:t>
        </w:r>
      </w:ins>
      <w:r w:rsidR="00F9002D" w:rsidRPr="00C21F05">
        <w:t>whether clutter was present</w:t>
      </w:r>
      <w:r w:rsidR="00F9002D">
        <w:t xml:space="preserve">. </w:t>
      </w:r>
      <w:del w:id="671" w:author="Yaara Erez" w:date="2024-09-21T11:02:00Z">
        <w:r w:rsidR="008C7948" w:rsidDel="002B3154">
          <w:delText>T</w:delText>
        </w:r>
        <w:r w:rsidR="00F9002D" w:rsidDel="002B3154">
          <w:delText>he box plot for “far_right” condition</w:delText>
        </w:r>
        <w:r w:rsidR="008C7948" w:rsidDel="002B3154">
          <w:delText xml:space="preserve"> here also misbehave compared on the other conditions</w:delText>
        </w:r>
        <w:r w:rsidR="00F9002D" w:rsidDel="002B3154">
          <w:delText xml:space="preserve">, </w:delText>
        </w:r>
        <w:r w:rsidR="008C7948" w:rsidDel="002B3154">
          <w:delText>o</w:delText>
        </w:r>
      </w:del>
      <w:ins w:id="672" w:author="Yaara Erez" w:date="2024-09-21T11:02:00Z">
        <w:r w:rsidR="002B3154">
          <w:t>O</w:t>
        </w:r>
      </w:ins>
      <w:r w:rsidR="008C7948">
        <w:t>verall</w:t>
      </w:r>
      <w:ins w:id="673" w:author="Yaara Erez" w:date="2024-09-21T11:02:00Z">
        <w:r w:rsidR="002B3154">
          <w:t>,</w:t>
        </w:r>
      </w:ins>
      <w:r w:rsidR="008C7948">
        <w:t xml:space="preserve"> </w:t>
      </w:r>
      <w:del w:id="674" w:author="Yaara Erez" w:date="2024-09-21T11:02:00Z">
        <w:r w:rsidR="008C7948" w:rsidDel="002B3154">
          <w:delText xml:space="preserve">it seems that </w:delText>
        </w:r>
      </w:del>
      <w:ins w:id="675" w:author="Elli Eidelman" w:date="2024-09-27T21:47:00Z">
        <w:r w:rsidR="003A0CAE" w:rsidRPr="003A0CAE">
          <w:t>We observed slightly more saccadic eye movements and longer trial durations when the object was placed near the participant. I believe this may be because the object, when near, is positioned outside of the participant's field of view (FOV), requiring additional effort to locate it. However, to confirm this observation, a statistical test would need to be performed.</w:t>
        </w:r>
      </w:ins>
      <w:ins w:id="676" w:author="Yaara Erez" w:date="2024-09-21T11:02:00Z">
        <w:del w:id="677" w:author="Elli Eidelman" w:date="2024-09-27T21:47:00Z" w16du:dateUtc="2024-09-27T18:47:00Z">
          <w:r w:rsidR="002B3154" w:rsidDel="003A0CAE">
            <w:delText xml:space="preserve">the </w:delText>
          </w:r>
        </w:del>
      </w:ins>
      <w:del w:id="678" w:author="Elli Eidelman" w:date="2024-09-27T21:47:00Z" w16du:dateUtc="2024-09-27T18:47:00Z">
        <w:r w:rsidR="008C7948" w:rsidDel="003A0CAE">
          <w:delText xml:space="preserve">near vs far </w:delText>
        </w:r>
        <w:commentRangeStart w:id="679"/>
        <w:r w:rsidR="008C7948" w:rsidDel="003A0CAE">
          <w:delText xml:space="preserve">we counted slightly more saccadic movement of the eyes combined with trial duration my assumption is that </w:delText>
        </w:r>
        <w:r w:rsidR="00F9002D" w:rsidDel="003A0CAE">
          <w:delText xml:space="preserve">this can </w:delText>
        </w:r>
        <w:r w:rsidR="008C7948" w:rsidDel="003A0CAE">
          <w:delText xml:space="preserve">be </w:delText>
        </w:r>
        <w:r w:rsidR="00F9002D" w:rsidDel="003A0CAE">
          <w:delText>due to the fact that when the object is near to the participant it is presented out of his field of view (FOV) and he needs to search for it</w:delText>
        </w:r>
        <w:commentRangeEnd w:id="679"/>
        <w:r w:rsidR="002B3154" w:rsidDel="003A0CAE">
          <w:rPr>
            <w:rStyle w:val="CommentReference"/>
          </w:rPr>
          <w:commentReference w:id="679"/>
        </w:r>
        <w:r w:rsidR="00F9002D" w:rsidDel="003A0CAE">
          <w:delText>.</w:delText>
        </w:r>
      </w:del>
      <w:r w:rsidR="007A2312" w:rsidRPr="007A2312">
        <w:rPr>
          <w:noProof/>
        </w:rPr>
        <w:t xml:space="preserve"> </w:t>
      </w:r>
      <w:r w:rsidR="007A2312">
        <w:rPr>
          <w:noProof/>
        </w:rPr>
        <w:drawing>
          <wp:inline distT="0" distB="0" distL="0" distR="0" wp14:anchorId="62F2529C" wp14:editId="0558105A">
            <wp:extent cx="5936615" cy="2968625"/>
            <wp:effectExtent l="0" t="0" r="6985" b="3175"/>
            <wp:docPr id="1005881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2968625"/>
                    </a:xfrm>
                    <a:prstGeom prst="rect">
                      <a:avLst/>
                    </a:prstGeom>
                    <a:noFill/>
                    <a:ln>
                      <a:noFill/>
                    </a:ln>
                  </pic:spPr>
                </pic:pic>
              </a:graphicData>
            </a:graphic>
          </wp:inline>
        </w:drawing>
      </w:r>
    </w:p>
    <w:p w14:paraId="2C17B7B9" w14:textId="29B83000" w:rsidR="00661911" w:rsidRDefault="00661911" w:rsidP="00661911">
      <w:pPr>
        <w:spacing w:after="300"/>
        <w:ind w:left="576"/>
        <w:jc w:val="left"/>
      </w:pPr>
      <w:bookmarkStart w:id="680" w:name="_Toc178346913"/>
      <w:commentRangeStart w:id="681"/>
      <w:commentRangeStart w:id="682"/>
      <w:r>
        <w:t xml:space="preserve">Figure </w:t>
      </w:r>
      <w:r>
        <w:fldChar w:fldCharType="begin"/>
      </w:r>
      <w:r>
        <w:instrText xml:space="preserve"> SEQ Figure \* ARABIC </w:instrText>
      </w:r>
      <w:r>
        <w:fldChar w:fldCharType="separate"/>
      </w:r>
      <w:r>
        <w:rPr>
          <w:noProof/>
        </w:rPr>
        <w:t>11</w:t>
      </w:r>
      <w:r>
        <w:rPr>
          <w:noProof/>
        </w:rPr>
        <w:fldChar w:fldCharType="end"/>
      </w:r>
      <w:r>
        <w:t xml:space="preserve"> : Total s</w:t>
      </w:r>
      <w:r w:rsidR="00E36905">
        <w:t>a</w:t>
      </w:r>
      <w:r>
        <w:t>ccade</w:t>
      </w:r>
      <w:r w:rsidRPr="00C852BF">
        <w:t xml:space="preserve"> by clutter</w:t>
      </w:r>
      <w:r>
        <w:t xml:space="preserve"> and side</w:t>
      </w:r>
      <w:commentRangeEnd w:id="681"/>
      <w:r w:rsidR="00E9474B">
        <w:rPr>
          <w:rStyle w:val="CommentReference"/>
        </w:rPr>
        <w:commentReference w:id="681"/>
      </w:r>
      <w:bookmarkEnd w:id="680"/>
      <w:commentRangeEnd w:id="682"/>
      <w:r w:rsidR="0021576F">
        <w:rPr>
          <w:rStyle w:val="CommentReference"/>
        </w:rPr>
        <w:commentReference w:id="682"/>
      </w:r>
    </w:p>
    <w:p w14:paraId="0D3457C4" w14:textId="76E0FC30" w:rsidR="00867A82" w:rsidRDefault="00867A82">
      <w:pPr>
        <w:widowControl w:val="0"/>
        <w:spacing w:before="0" w:line="240" w:lineRule="auto"/>
        <w:jc w:val="left"/>
      </w:pPr>
      <w:r>
        <w:br w:type="page"/>
      </w:r>
    </w:p>
    <w:p w14:paraId="65EBC8E4" w14:textId="1A8ED080" w:rsidR="00867A82" w:rsidRDefault="00867A82" w:rsidP="00E57E21">
      <w:pPr>
        <w:pStyle w:val="Heading3"/>
      </w:pPr>
      <w:r>
        <w:lastRenderedPageBreak/>
        <w:t>Pair plot</w:t>
      </w:r>
    </w:p>
    <w:p w14:paraId="51CCADF6" w14:textId="0C4363E3" w:rsidR="006E742D" w:rsidRDefault="00867A82" w:rsidP="00867A82">
      <w:pPr>
        <w:spacing w:after="300"/>
        <w:ind w:left="576"/>
        <w:jc w:val="left"/>
      </w:pPr>
      <w:r w:rsidRPr="00867A82">
        <w:t xml:space="preserve">This plot allows </w:t>
      </w:r>
      <w:r>
        <w:t>us</w:t>
      </w:r>
      <w:r w:rsidRPr="00867A82">
        <w:t xml:space="preserve"> to see relationships between different metrics</w:t>
      </w:r>
      <w:r>
        <w:t xml:space="preserve"> like </w:t>
      </w:r>
      <w:proofErr w:type="spellStart"/>
      <w:r w:rsidRPr="00867A82">
        <w:t>trial_duration</w:t>
      </w:r>
      <w:proofErr w:type="spellEnd"/>
      <w:r w:rsidRPr="00867A82">
        <w:t xml:space="preserve">, </w:t>
      </w:r>
      <w:proofErr w:type="spellStart"/>
      <w:r w:rsidRPr="00867A82">
        <w:t>Total_Saccades</w:t>
      </w:r>
      <w:proofErr w:type="spellEnd"/>
      <w:r w:rsidRPr="00867A82">
        <w:t>, etc. with the color coding based on clutter presence.</w:t>
      </w:r>
      <w:r w:rsidR="006E742D">
        <w:br/>
      </w:r>
      <w:del w:id="683" w:author="Yaara Erez" w:date="2024-09-21T11:05:00Z">
        <w:r w:rsidR="006E742D" w:rsidDel="002B3154">
          <w:delText>We can see here</w:delText>
        </w:r>
      </w:del>
      <w:ins w:id="684" w:author="Yaara Erez" w:date="2024-09-21T11:05:00Z">
        <w:r w:rsidR="002B3154">
          <w:t>The plots show</w:t>
        </w:r>
      </w:ins>
      <w:r w:rsidR="006E742D">
        <w:t xml:space="preserve"> that there is a correlation between saccade movement and mean speed / mean acceleration</w:t>
      </w:r>
      <w:ins w:id="685" w:author="Yaara Erez" w:date="2024-09-21T11:06:00Z">
        <w:r w:rsidR="002B3154">
          <w:t>, as expected as both represent behavioral responses</w:t>
        </w:r>
      </w:ins>
      <w:del w:id="686" w:author="Yaara Erez" w:date="2024-09-21T11:06:00Z">
        <w:r w:rsidR="006E742D" w:rsidDel="002B3154">
          <w:delText xml:space="preserve"> which make sense</w:delText>
        </w:r>
      </w:del>
      <w:r w:rsidR="006E742D">
        <w:t xml:space="preserve">. </w:t>
      </w:r>
      <w:commentRangeStart w:id="687"/>
      <w:del w:id="688" w:author="Yaara Erez" w:date="2024-09-21T11:07:00Z">
        <w:r w:rsidR="006E742D" w:rsidDel="00C541D8">
          <w:delText>We can see</w:delText>
        </w:r>
      </w:del>
      <w:ins w:id="689" w:author="Yaara Erez" w:date="2024-09-21T11:07:00Z">
        <w:r w:rsidR="00C541D8">
          <w:t>Additionally,</w:t>
        </w:r>
      </w:ins>
      <w:r w:rsidR="006E742D">
        <w:t xml:space="preserve"> </w:t>
      </w:r>
      <w:del w:id="690" w:author="Yaara Erez" w:date="2024-09-21T11:07:00Z">
        <w:r w:rsidR="006E742D" w:rsidDel="00C541D8">
          <w:delText xml:space="preserve">that </w:delText>
        </w:r>
      </w:del>
      <w:r w:rsidR="00AE51F4">
        <w:t xml:space="preserve">the number of </w:t>
      </w:r>
      <w:r w:rsidR="00E57E21">
        <w:t>saccades</w:t>
      </w:r>
      <w:r w:rsidR="00AE51F4">
        <w:t xml:space="preserve"> </w:t>
      </w:r>
      <w:del w:id="691" w:author="Yaara Erez" w:date="2024-09-21T11:07:00Z">
        <w:r w:rsidR="00AE51F4" w:rsidDel="00C541D8">
          <w:delText xml:space="preserve">counted </w:delText>
        </w:r>
        <w:r w:rsidR="00AE51F4" w:rsidDel="002B3154">
          <w:delText>is in correlation to</w:delText>
        </w:r>
      </w:del>
      <w:ins w:id="692" w:author="Yaara Erez" w:date="2024-09-21T11:07:00Z">
        <w:r w:rsidR="002B3154">
          <w:t xml:space="preserve">is </w:t>
        </w:r>
      </w:ins>
      <w:ins w:id="693" w:author="Yaara Erez" w:date="2024-09-21T11:08:00Z">
        <w:r w:rsidR="006043D2">
          <w:t xml:space="preserve">positively </w:t>
        </w:r>
      </w:ins>
      <w:ins w:id="694" w:author="Yaara Erez" w:date="2024-09-21T11:07:00Z">
        <w:r w:rsidR="002B3154">
          <w:t xml:space="preserve">correlated </w:t>
        </w:r>
      </w:ins>
      <w:ins w:id="695" w:author="Yaara Erez" w:date="2024-09-21T11:08:00Z">
        <w:r w:rsidR="006043D2">
          <w:t>with</w:t>
        </w:r>
      </w:ins>
      <w:r w:rsidR="00AE51F4">
        <w:t xml:space="preserve"> </w:t>
      </w:r>
      <w:del w:id="696" w:author="Yaara Erez" w:date="2024-09-21T11:08:00Z">
        <w:r w:rsidR="00AE51F4" w:rsidDel="006043D2">
          <w:delText xml:space="preserve">the </w:delText>
        </w:r>
      </w:del>
      <w:r w:rsidR="00AE51F4">
        <w:t>trial duration</w:t>
      </w:r>
      <w:commentRangeEnd w:id="687"/>
      <w:r w:rsidR="006043D2">
        <w:rPr>
          <w:rStyle w:val="CommentReference"/>
        </w:rPr>
        <w:commentReference w:id="687"/>
      </w:r>
      <w:del w:id="697" w:author="Yaara Erez" w:date="2024-09-21T11:08:00Z">
        <w:r w:rsidR="00AE51F4" w:rsidDel="006043D2">
          <w:delText xml:space="preserve"> more saccade </w:delText>
        </w:r>
      </w:del>
      <w:del w:id="698" w:author="Yaara Erez" w:date="2024-09-21T11:07:00Z">
        <w:r w:rsidR="00AE51F4" w:rsidDel="002B3154">
          <w:delText xml:space="preserve">can </w:delText>
        </w:r>
      </w:del>
      <w:del w:id="699" w:author="Yaara Erez" w:date="2024-09-21T11:08:00Z">
        <w:r w:rsidR="00AE51F4" w:rsidDel="006043D2">
          <w:delText xml:space="preserve">indicate </w:delText>
        </w:r>
      </w:del>
      <w:del w:id="700" w:author="Yaara Erez" w:date="2024-09-21T11:07:00Z">
        <w:r w:rsidR="00AE51F4" w:rsidDel="002B3154">
          <w:delText>that the trial last longer</w:delText>
        </w:r>
      </w:del>
      <w:r w:rsidR="00AE51F4">
        <w:t>.</w:t>
      </w:r>
    </w:p>
    <w:p w14:paraId="2031F7BE" w14:textId="77777777" w:rsidR="0009233C" w:rsidRDefault="00480173" w:rsidP="00AE51F4">
      <w:pPr>
        <w:spacing w:after="300"/>
        <w:ind w:left="576"/>
        <w:jc w:val="left"/>
      </w:pPr>
      <w:r>
        <w:rPr>
          <w:noProof/>
        </w:rPr>
        <w:drawing>
          <wp:inline distT="0" distB="0" distL="0" distR="0" wp14:anchorId="58F3E2D2" wp14:editId="55315F06">
            <wp:extent cx="5936615" cy="5479415"/>
            <wp:effectExtent l="0" t="0" r="6985" b="6985"/>
            <wp:docPr id="592733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5479415"/>
                    </a:xfrm>
                    <a:prstGeom prst="rect">
                      <a:avLst/>
                    </a:prstGeom>
                    <a:noFill/>
                    <a:ln>
                      <a:noFill/>
                    </a:ln>
                  </pic:spPr>
                </pic:pic>
              </a:graphicData>
            </a:graphic>
          </wp:inline>
        </w:drawing>
      </w:r>
      <w:r w:rsidR="00AE51F4">
        <w:br/>
      </w:r>
    </w:p>
    <w:p w14:paraId="2B0B7F63" w14:textId="48B8E93D" w:rsidR="00E57E21" w:rsidRDefault="00AE51F4" w:rsidP="00B17A79">
      <w:pPr>
        <w:spacing w:after="300"/>
        <w:ind w:left="576"/>
        <w:jc w:val="left"/>
      </w:pPr>
      <w:bookmarkStart w:id="701" w:name="_Toc178346914"/>
      <w:r>
        <w:t xml:space="preserve">Figure </w:t>
      </w:r>
      <w:r>
        <w:fldChar w:fldCharType="begin"/>
      </w:r>
      <w:r>
        <w:instrText xml:space="preserve"> SEQ Figure \* ARABIC </w:instrText>
      </w:r>
      <w:r>
        <w:fldChar w:fldCharType="separate"/>
      </w:r>
      <w:r>
        <w:rPr>
          <w:noProof/>
        </w:rPr>
        <w:t>12</w:t>
      </w:r>
      <w:r>
        <w:rPr>
          <w:noProof/>
        </w:rPr>
        <w:fldChar w:fldCharType="end"/>
      </w:r>
      <w:r>
        <w:t xml:space="preserve"> : </w:t>
      </w:r>
      <w:commentRangeStart w:id="702"/>
      <w:commentRangeStart w:id="703"/>
      <w:r>
        <w:t>Pair plot</w:t>
      </w:r>
      <w:commentRangeEnd w:id="702"/>
      <w:r w:rsidR="006043D2">
        <w:rPr>
          <w:rStyle w:val="CommentReference"/>
        </w:rPr>
        <w:commentReference w:id="702"/>
      </w:r>
      <w:bookmarkEnd w:id="701"/>
      <w:commentRangeEnd w:id="703"/>
      <w:r w:rsidR="0021576F">
        <w:rPr>
          <w:rStyle w:val="CommentReference"/>
        </w:rPr>
        <w:commentReference w:id="703"/>
      </w:r>
    </w:p>
    <w:p w14:paraId="7322B61B" w14:textId="7513561C" w:rsidR="00E57E21" w:rsidRDefault="00E57E21" w:rsidP="00E57E21">
      <w:pPr>
        <w:pStyle w:val="Heading3"/>
      </w:pPr>
      <w:r w:rsidRPr="00E57E21">
        <w:lastRenderedPageBreak/>
        <w:t>Heatmaps</w:t>
      </w:r>
    </w:p>
    <w:p w14:paraId="580EF8DD" w14:textId="1229D369" w:rsidR="00E57E21" w:rsidRDefault="006043D2" w:rsidP="00D1768C">
      <w:pPr>
        <w:spacing w:after="300"/>
        <w:ind w:left="576"/>
        <w:jc w:val="left"/>
      </w:pPr>
      <w:ins w:id="704" w:author="Yaara Erez" w:date="2024-09-21T11:10:00Z">
        <w:r>
          <w:t xml:space="preserve">I created a </w:t>
        </w:r>
      </w:ins>
      <w:del w:id="705" w:author="Yaara Erez" w:date="2024-09-21T11:10:00Z">
        <w:r w:rsidR="00E57E21" w:rsidDel="006043D2">
          <w:delText>F</w:delText>
        </w:r>
        <w:r w:rsidR="00E57E21" w:rsidRPr="00E57E21" w:rsidDel="006043D2">
          <w:delText xml:space="preserve">or </w:delText>
        </w:r>
      </w:del>
      <w:r w:rsidR="00E57E21" w:rsidRPr="00E57E21">
        <w:t>correlation matri</w:t>
      </w:r>
      <w:del w:id="706" w:author="Yaara Erez" w:date="2024-09-21T11:10:00Z">
        <w:r w:rsidR="00E57E21" w:rsidRPr="00E57E21" w:rsidDel="006043D2">
          <w:delText>ces</w:delText>
        </w:r>
      </w:del>
      <w:ins w:id="707" w:author="Yaara Erez" w:date="2024-09-21T11:10:00Z">
        <w:r>
          <w:t>x</w:t>
        </w:r>
      </w:ins>
      <w:r w:rsidR="00E57E21" w:rsidRPr="00E57E21">
        <w:t xml:space="preserve"> to see the relationships between different variables</w:t>
      </w:r>
      <w:r w:rsidR="00E57E21">
        <w:t>.</w:t>
      </w:r>
      <w:ins w:id="708" w:author="Yaara Erez" w:date="2024-09-21T11:10:00Z">
        <w:r>
          <w:t xml:space="preserve"> </w:t>
        </w:r>
      </w:ins>
      <w:ins w:id="709" w:author="Elli Eidelman" w:date="2024-09-27T21:58:00Z" w16du:dateUtc="2024-09-27T18:58:00Z">
        <w:r w:rsidR="00D1768C">
          <w:t>E</w:t>
        </w:r>
      </w:ins>
      <w:ins w:id="710" w:author="Elli Eidelman" w:date="2024-09-27T21:58:00Z">
        <w:r w:rsidR="00D1768C" w:rsidRPr="00D1768C">
          <w:t>ach entry in the matrix represents the correlation between two specific measurements. The matrix provides an overview indicating that there is no strong correlation between environmental clutter and trial duration, nor between the target object's placement and trial duration</w:t>
        </w:r>
      </w:ins>
      <w:ins w:id="711" w:author="Yaara Erez" w:date="2024-09-21T11:10:00Z">
        <w:del w:id="712" w:author="Elli Eidelman" w:date="2024-09-27T21:58:00Z" w16du:dateUtc="2024-09-27T18:58:00Z">
          <w:r w:rsidDel="00D1768C">
            <w:delText>Each entry in the matrix shows the</w:delText>
          </w:r>
        </w:del>
        <w:del w:id="713" w:author="Elli Eidelman" w:date="2024-09-27T21:54:00Z" w16du:dateUtc="2024-09-27T18:54:00Z">
          <w:r w:rsidDel="0021576F">
            <w:delText xml:space="preserve"> </w:delText>
          </w:r>
          <w:commentRangeStart w:id="714"/>
          <w:r w:rsidDel="0021576F">
            <w:delText>XXX</w:delText>
          </w:r>
          <w:commentRangeEnd w:id="714"/>
          <w:r w:rsidDel="0021576F">
            <w:rPr>
              <w:rStyle w:val="CommentReference"/>
            </w:rPr>
            <w:commentReference w:id="714"/>
          </w:r>
        </w:del>
        <w:r>
          <w:t>.</w:t>
        </w:r>
      </w:ins>
      <w:r w:rsidR="00E57E21">
        <w:rPr>
          <w:noProof/>
        </w:rPr>
        <w:drawing>
          <wp:inline distT="0" distB="0" distL="0" distR="0" wp14:anchorId="4C0CC70A" wp14:editId="3157CD9F">
            <wp:extent cx="5932805" cy="3957320"/>
            <wp:effectExtent l="0" t="0" r="0" b="5080"/>
            <wp:docPr id="864292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182" cy="3961574"/>
                    </a:xfrm>
                    <a:prstGeom prst="rect">
                      <a:avLst/>
                    </a:prstGeom>
                    <a:noFill/>
                    <a:ln>
                      <a:noFill/>
                    </a:ln>
                  </pic:spPr>
                </pic:pic>
              </a:graphicData>
            </a:graphic>
          </wp:inline>
        </w:drawing>
      </w:r>
    </w:p>
    <w:p w14:paraId="2C2D669D" w14:textId="717F8A94" w:rsidR="00AE51F4" w:rsidRDefault="00E57E21" w:rsidP="00E57E21">
      <w:pPr>
        <w:spacing w:after="300"/>
        <w:ind w:left="576"/>
        <w:jc w:val="left"/>
      </w:pPr>
      <w:bookmarkStart w:id="715" w:name="_Toc178346915"/>
      <w:commentRangeStart w:id="716"/>
      <w:commentRangeStart w:id="717"/>
      <w:r>
        <w:t xml:space="preserve">Figure </w:t>
      </w:r>
      <w:r>
        <w:fldChar w:fldCharType="begin"/>
      </w:r>
      <w:r>
        <w:instrText xml:space="preserve"> SEQ Figure \* ARABIC </w:instrText>
      </w:r>
      <w:r>
        <w:fldChar w:fldCharType="separate"/>
      </w:r>
      <w:r w:rsidR="007B5619">
        <w:rPr>
          <w:noProof/>
        </w:rPr>
        <w:t>13</w:t>
      </w:r>
      <w:r>
        <w:rPr>
          <w:noProof/>
        </w:rPr>
        <w:fldChar w:fldCharType="end"/>
      </w:r>
      <w:r>
        <w:t xml:space="preserve"> : C</w:t>
      </w:r>
      <w:r w:rsidRPr="00E57E21">
        <w:t>orrelation matrix</w:t>
      </w:r>
      <w:ins w:id="718" w:author="Yaara Erez" w:date="2024-09-21T11:11:00Z">
        <w:r w:rsidR="006043D2">
          <w:t xml:space="preserve"> between different measures</w:t>
        </w:r>
      </w:ins>
      <w:commentRangeEnd w:id="716"/>
      <w:ins w:id="719" w:author="Yaara Erez" w:date="2024-09-21T11:13:00Z">
        <w:r w:rsidR="006043D2">
          <w:rPr>
            <w:rStyle w:val="CommentReference"/>
          </w:rPr>
          <w:commentReference w:id="716"/>
        </w:r>
      </w:ins>
      <w:commentRangeEnd w:id="717"/>
      <w:r w:rsidR="005F7FA3">
        <w:rPr>
          <w:rStyle w:val="CommentReference"/>
        </w:rPr>
        <w:commentReference w:id="717"/>
      </w:r>
      <w:r w:rsidRPr="00867A82">
        <w:t>.</w:t>
      </w:r>
      <w:bookmarkEnd w:id="715"/>
    </w:p>
    <w:p w14:paraId="4964812B" w14:textId="66DDCB6E" w:rsidR="00B21019" w:rsidRDefault="00B21019" w:rsidP="00B21019">
      <w:pPr>
        <w:pStyle w:val="Heading2"/>
      </w:pPr>
      <w:bookmarkStart w:id="720" w:name="_Toc176022190"/>
      <w:r w:rsidRPr="00B21019">
        <w:t>Hypothesis Testing</w:t>
      </w:r>
      <w:bookmarkEnd w:id="720"/>
      <w:r>
        <w:t xml:space="preserve"> </w:t>
      </w:r>
    </w:p>
    <w:p w14:paraId="6D9BAAA7" w14:textId="14183793" w:rsidR="009816BC" w:rsidRDefault="00B21019" w:rsidP="00947296">
      <w:pPr>
        <w:spacing w:after="300"/>
        <w:ind w:left="576"/>
        <w:jc w:val="left"/>
      </w:pPr>
      <w:commentRangeStart w:id="721"/>
      <w:commentRangeStart w:id="722"/>
      <w:r>
        <w:t>I</w:t>
      </w:r>
      <w:del w:id="723" w:author="Yaara Erez" w:date="2024-09-21T11:13:00Z">
        <w:r w:rsidDel="006043D2">
          <w:delText>’ve</w:delText>
        </w:r>
      </w:del>
      <w:r w:rsidRPr="00B21019">
        <w:t xml:space="preserve"> </w:t>
      </w:r>
      <w:r w:rsidR="00947296" w:rsidRPr="00B21019">
        <w:t>performed</w:t>
      </w:r>
      <w:r w:rsidRPr="00B21019">
        <w:t xml:space="preserve"> a series of t-tests and ANOVA tests to determine if there are significant differences in metrics like trial</w:t>
      </w:r>
      <w:r>
        <w:t xml:space="preserve"> </w:t>
      </w:r>
      <w:r w:rsidRPr="00B21019">
        <w:t xml:space="preserve">duration and </w:t>
      </w:r>
      <w:r>
        <w:t>t</w:t>
      </w:r>
      <w:r w:rsidRPr="00B21019">
        <w:t>otal</w:t>
      </w:r>
      <w:r>
        <w:t xml:space="preserve"> </w:t>
      </w:r>
      <w:r w:rsidRPr="00B21019">
        <w:t>Saccades based on side and clutter conditions.</w:t>
      </w:r>
      <w:commentRangeEnd w:id="721"/>
      <w:r w:rsidR="006043D2">
        <w:rPr>
          <w:rStyle w:val="CommentReference"/>
        </w:rPr>
        <w:commentReference w:id="721"/>
      </w:r>
      <w:commentRangeEnd w:id="722"/>
      <w:r w:rsidR="005F7FA3">
        <w:rPr>
          <w:rStyle w:val="CommentReference"/>
        </w:rPr>
        <w:commentReference w:id="722"/>
      </w:r>
    </w:p>
    <w:p w14:paraId="027C03D4" w14:textId="77777777" w:rsidR="009816BC" w:rsidRDefault="009816BC">
      <w:pPr>
        <w:widowControl w:val="0"/>
        <w:spacing w:before="0" w:line="240" w:lineRule="auto"/>
        <w:jc w:val="left"/>
      </w:pPr>
      <w:r>
        <w:br w:type="page"/>
      </w:r>
    </w:p>
    <w:p w14:paraId="1C277E98" w14:textId="77777777" w:rsidR="00947296" w:rsidRDefault="00947296" w:rsidP="00947296">
      <w:pPr>
        <w:spacing w:after="300"/>
        <w:ind w:left="576"/>
        <w:jc w:val="left"/>
      </w:pPr>
    </w:p>
    <w:p w14:paraId="785EEABD" w14:textId="6129143C" w:rsidR="00947296" w:rsidRDefault="00947296" w:rsidP="00947296">
      <w:pPr>
        <w:pStyle w:val="Heading3"/>
      </w:pPr>
      <w:r w:rsidRPr="00947296">
        <w:t>T-tests for Clutter Presence</w:t>
      </w:r>
      <w:r>
        <w:t xml:space="preserve"> </w:t>
      </w:r>
    </w:p>
    <w:p w14:paraId="42891F81" w14:textId="443B4B0D" w:rsidR="009816BC" w:rsidRDefault="009816BC" w:rsidP="007B5619">
      <w:pPr>
        <w:spacing w:after="300"/>
        <w:ind w:left="576"/>
        <w:jc w:val="left"/>
      </w:pPr>
      <w:r>
        <w:t>First, I’ve grouped the data into two groups with and without clutter, then I’ve ran t-test separately on trial duration and on number of saccades.</w:t>
      </w:r>
      <w:r w:rsidRPr="009816BC">
        <w:t xml:space="preserve"> </w:t>
      </w:r>
      <w:del w:id="724" w:author="Elli Eidelman" w:date="2024-09-27T22:00:00Z" w16du:dateUtc="2024-09-27T19:00:00Z">
        <w:r w:rsidRPr="009816BC" w:rsidDel="005F7FA3">
          <w:rPr>
            <w:noProof/>
          </w:rPr>
          <w:drawing>
            <wp:inline distT="0" distB="0" distL="0" distR="0" wp14:anchorId="56D11B47" wp14:editId="31BB02CC">
              <wp:extent cx="5943600" cy="2033270"/>
              <wp:effectExtent l="0" t="0" r="0" b="5080"/>
              <wp:docPr id="4316442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4255" name="Picture 1" descr="A screen shot of a computer code&#10;&#10;Description automatically generated"/>
                      <pic:cNvPicPr/>
                    </pic:nvPicPr>
                    <pic:blipFill>
                      <a:blip r:embed="rId34"/>
                      <a:stretch>
                        <a:fillRect/>
                      </a:stretch>
                    </pic:blipFill>
                    <pic:spPr>
                      <a:xfrm>
                        <a:off x="0" y="0"/>
                        <a:ext cx="5943600" cy="2033270"/>
                      </a:xfrm>
                      <a:prstGeom prst="rect">
                        <a:avLst/>
                      </a:prstGeom>
                    </pic:spPr>
                  </pic:pic>
                </a:graphicData>
              </a:graphic>
            </wp:inline>
          </w:drawing>
        </w:r>
      </w:del>
    </w:p>
    <w:p w14:paraId="520A703F" w14:textId="0EE6B520" w:rsidR="007B5619" w:rsidDel="005F7FA3" w:rsidRDefault="007B5619" w:rsidP="007B5619">
      <w:pPr>
        <w:spacing w:after="300"/>
        <w:ind w:left="576"/>
        <w:jc w:val="left"/>
        <w:rPr>
          <w:del w:id="725" w:author="Elli Eidelman" w:date="2024-09-27T22:00:00Z" w16du:dateUtc="2024-09-27T19:00:00Z"/>
        </w:rPr>
      </w:pPr>
      <w:bookmarkStart w:id="726" w:name="_Toc178346916"/>
      <w:commentRangeStart w:id="727"/>
      <w:del w:id="728" w:author="Elli Eidelman" w:date="2024-09-27T22:00:00Z" w16du:dateUtc="2024-09-27T19:00:00Z">
        <w:r w:rsidDel="005F7FA3">
          <w:delText xml:space="preserve">Figure </w:delText>
        </w:r>
        <w:r w:rsidDel="005F7FA3">
          <w:fldChar w:fldCharType="begin"/>
        </w:r>
        <w:r w:rsidDel="005F7FA3">
          <w:delInstrText xml:space="preserve"> SEQ Figure \* ARABIC </w:delInstrText>
        </w:r>
        <w:r w:rsidDel="005F7FA3">
          <w:fldChar w:fldCharType="separate"/>
        </w:r>
        <w:r w:rsidDel="005F7FA3">
          <w:rPr>
            <w:noProof/>
          </w:rPr>
          <w:delText>14</w:delText>
        </w:r>
        <w:r w:rsidDel="005F7FA3">
          <w:rPr>
            <w:noProof/>
          </w:rPr>
          <w:fldChar w:fldCharType="end"/>
        </w:r>
        <w:r w:rsidDel="005F7FA3">
          <w:delText xml:space="preserve"> : C</w:delText>
        </w:r>
        <w:r w:rsidR="00393C0C" w:rsidDel="005F7FA3">
          <w:delText>ode snip, T-test for both cases</w:delText>
        </w:r>
        <w:r w:rsidRPr="00867A82" w:rsidDel="005F7FA3">
          <w:delText>.</w:delText>
        </w:r>
        <w:commentRangeEnd w:id="727"/>
        <w:r w:rsidR="006043D2" w:rsidDel="005F7FA3">
          <w:rPr>
            <w:rStyle w:val="CommentReference"/>
          </w:rPr>
          <w:commentReference w:id="727"/>
        </w:r>
        <w:bookmarkEnd w:id="726"/>
      </w:del>
    </w:p>
    <w:p w14:paraId="3FAC8656" w14:textId="2B623E4F" w:rsidR="005D7626" w:rsidRDefault="005D7626" w:rsidP="005D7626">
      <w:pPr>
        <w:spacing w:after="300"/>
        <w:ind w:left="576"/>
        <w:jc w:val="left"/>
      </w:pPr>
      <w:r>
        <w:t xml:space="preserve">I’ve received the results presented in Fig 15. </w:t>
      </w:r>
      <w:r w:rsidRPr="005D7626">
        <w:t xml:space="preserve">The p-value </w:t>
      </w:r>
      <w:r>
        <w:t>in both tests</w:t>
      </w:r>
      <w:r w:rsidRPr="005D7626">
        <w:t xml:space="preserve"> is much higher than 0.05, indicating that there is no statistically significant difference in the number of saccades </w:t>
      </w:r>
      <w:r>
        <w:t xml:space="preserve">or the total duration </w:t>
      </w:r>
      <w:r w:rsidRPr="005D7626">
        <w:t>between the clutter and no-clutter conditions. This suggests that the presence of clutter does not significantly impact the number of saccades participants make</w:t>
      </w:r>
      <w:r>
        <w:t xml:space="preserve"> nor the trait duration time</w:t>
      </w:r>
      <w:r w:rsidRPr="005D7626">
        <w:t>.</w:t>
      </w:r>
    </w:p>
    <w:p w14:paraId="6198F3AF" w14:textId="7DF9E0B5" w:rsidR="005D7626" w:rsidRDefault="005D7626" w:rsidP="007B5619">
      <w:pPr>
        <w:spacing w:after="300"/>
        <w:ind w:left="576"/>
        <w:jc w:val="left"/>
      </w:pPr>
      <w:r w:rsidRPr="005D7626">
        <w:rPr>
          <w:noProof/>
        </w:rPr>
        <w:drawing>
          <wp:inline distT="0" distB="0" distL="0" distR="0" wp14:anchorId="762E8BCB" wp14:editId="4BC0DEFB">
            <wp:extent cx="5943600" cy="357505"/>
            <wp:effectExtent l="0" t="0" r="0" b="4445"/>
            <wp:docPr id="98758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83214" name=""/>
                    <pic:cNvPicPr/>
                  </pic:nvPicPr>
                  <pic:blipFill>
                    <a:blip r:embed="rId35"/>
                    <a:stretch>
                      <a:fillRect/>
                    </a:stretch>
                  </pic:blipFill>
                  <pic:spPr>
                    <a:xfrm>
                      <a:off x="0" y="0"/>
                      <a:ext cx="5943600" cy="357505"/>
                    </a:xfrm>
                    <a:prstGeom prst="rect">
                      <a:avLst/>
                    </a:prstGeom>
                  </pic:spPr>
                </pic:pic>
              </a:graphicData>
            </a:graphic>
          </wp:inline>
        </w:drawing>
      </w:r>
    </w:p>
    <w:p w14:paraId="4A931C50" w14:textId="60CB781B" w:rsidR="005D7626" w:rsidRDefault="005D7626" w:rsidP="005D7626">
      <w:pPr>
        <w:spacing w:after="300"/>
        <w:ind w:left="576"/>
        <w:jc w:val="left"/>
      </w:pPr>
      <w:bookmarkStart w:id="729" w:name="_Toc178346917"/>
      <w:r>
        <w:t xml:space="preserve">Figure </w:t>
      </w:r>
      <w:r>
        <w:fldChar w:fldCharType="begin"/>
      </w:r>
      <w:r>
        <w:instrText xml:space="preserve"> SEQ Figure \* ARABIC </w:instrText>
      </w:r>
      <w:r>
        <w:fldChar w:fldCharType="separate"/>
      </w:r>
      <w:r>
        <w:rPr>
          <w:noProof/>
        </w:rPr>
        <w:t>15</w:t>
      </w:r>
      <w:r>
        <w:rPr>
          <w:noProof/>
        </w:rPr>
        <w:fldChar w:fldCharType="end"/>
      </w:r>
      <w:r>
        <w:t xml:space="preserve"> : T-test results</w:t>
      </w:r>
      <w:r w:rsidRPr="00867A82">
        <w:t>.</w:t>
      </w:r>
      <w:bookmarkEnd w:id="729"/>
    </w:p>
    <w:p w14:paraId="3C4D799F" w14:textId="475F1033" w:rsidR="00F460E4" w:rsidRDefault="00F460E4">
      <w:pPr>
        <w:widowControl w:val="0"/>
        <w:spacing w:before="0" w:line="240" w:lineRule="auto"/>
        <w:jc w:val="left"/>
      </w:pPr>
      <w:r>
        <w:br w:type="page"/>
      </w:r>
    </w:p>
    <w:p w14:paraId="23416E81" w14:textId="39990475" w:rsidR="00F460E4" w:rsidRDefault="00DA5AC8" w:rsidP="00DA5AC8">
      <w:pPr>
        <w:pStyle w:val="Heading3"/>
      </w:pPr>
      <w:r w:rsidRPr="00DA5AC8">
        <w:lastRenderedPageBreak/>
        <w:t>ANOVA for Object Location</w:t>
      </w:r>
      <w:r w:rsidR="00F460E4">
        <w:t xml:space="preserve"> </w:t>
      </w:r>
    </w:p>
    <w:p w14:paraId="24FD44B4" w14:textId="04351417" w:rsidR="005D7626" w:rsidRPr="005D7626" w:rsidRDefault="00F460E4" w:rsidP="00F460E4">
      <w:pPr>
        <w:spacing w:after="300"/>
        <w:ind w:left="576"/>
        <w:jc w:val="left"/>
      </w:pPr>
      <w:r w:rsidRPr="00F460E4">
        <w:t>Given that side has multiple categories</w:t>
      </w:r>
      <w:r>
        <w:t xml:space="preserve"> (</w:t>
      </w:r>
      <w:proofErr w:type="spellStart"/>
      <w:r>
        <w:t>near_left</w:t>
      </w:r>
      <w:proofErr w:type="spellEnd"/>
      <w:r>
        <w:t xml:space="preserve">, </w:t>
      </w:r>
      <w:proofErr w:type="spellStart"/>
      <w:r>
        <w:t>near_right</w:t>
      </w:r>
      <w:proofErr w:type="spellEnd"/>
      <w:r>
        <w:t xml:space="preserve">, </w:t>
      </w:r>
      <w:proofErr w:type="spellStart"/>
      <w:r>
        <w:t>far_left</w:t>
      </w:r>
      <w:proofErr w:type="spellEnd"/>
      <w:r>
        <w:t xml:space="preserve">, </w:t>
      </w:r>
      <w:proofErr w:type="spellStart"/>
      <w:r>
        <w:t>far_right</w:t>
      </w:r>
      <w:proofErr w:type="spellEnd"/>
      <w:r>
        <w:t>)</w:t>
      </w:r>
      <w:r w:rsidRPr="00F460E4">
        <w:t>,</w:t>
      </w:r>
      <w:r>
        <w:t xml:space="preserve"> </w:t>
      </w:r>
      <w:r w:rsidR="00C82D93">
        <w:t xml:space="preserve">and the performance from the above T-tests. </w:t>
      </w:r>
      <w:r w:rsidR="007E0A45">
        <w:t xml:space="preserve">I’ve tried to run </w:t>
      </w:r>
      <w:r w:rsidRPr="00F460E4">
        <w:t>an ANOVA test</w:t>
      </w:r>
      <w:proofErr w:type="gramStart"/>
      <w:r w:rsidRPr="00F460E4">
        <w:t xml:space="preserve"> </w:t>
      </w:r>
      <w:r w:rsidR="007E0A45">
        <w:t>it</w:t>
      </w:r>
      <w:proofErr w:type="gramEnd"/>
      <w:r w:rsidR="007E0A45">
        <w:t xml:space="preserve"> </w:t>
      </w:r>
      <w:r w:rsidRPr="00F460E4">
        <w:t>may be more appropriate to check if there are significant differences across different object locations.</w:t>
      </w:r>
    </w:p>
    <w:p w14:paraId="240494F4" w14:textId="742046B0" w:rsidR="009816BC" w:rsidDel="005F7FA3" w:rsidRDefault="002D3FE4" w:rsidP="009816BC">
      <w:pPr>
        <w:spacing w:after="300"/>
        <w:ind w:left="576"/>
        <w:jc w:val="left"/>
        <w:rPr>
          <w:del w:id="730" w:author="Elli Eidelman" w:date="2024-09-27T22:01:00Z" w16du:dateUtc="2024-09-27T19:01:00Z"/>
        </w:rPr>
      </w:pPr>
      <w:del w:id="731" w:author="Elli Eidelman" w:date="2024-09-27T22:01:00Z" w16du:dateUtc="2024-09-27T19:01:00Z">
        <w:r w:rsidRPr="002D3FE4" w:rsidDel="005F7FA3">
          <w:rPr>
            <w:noProof/>
          </w:rPr>
          <w:drawing>
            <wp:inline distT="0" distB="0" distL="0" distR="0" wp14:anchorId="5EC2C8F0" wp14:editId="1B20996D">
              <wp:extent cx="5943600" cy="1659890"/>
              <wp:effectExtent l="0" t="0" r="0" b="0"/>
              <wp:docPr id="178260757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7573" name="Picture 1" descr="A computer screen shot of text&#10;&#10;Description automatically generated"/>
                      <pic:cNvPicPr/>
                    </pic:nvPicPr>
                    <pic:blipFill>
                      <a:blip r:embed="rId36"/>
                      <a:stretch>
                        <a:fillRect/>
                      </a:stretch>
                    </pic:blipFill>
                    <pic:spPr>
                      <a:xfrm>
                        <a:off x="0" y="0"/>
                        <a:ext cx="5943600" cy="1659890"/>
                      </a:xfrm>
                      <a:prstGeom prst="rect">
                        <a:avLst/>
                      </a:prstGeom>
                    </pic:spPr>
                  </pic:pic>
                </a:graphicData>
              </a:graphic>
            </wp:inline>
          </w:drawing>
        </w:r>
      </w:del>
    </w:p>
    <w:p w14:paraId="1D9056B7" w14:textId="4B0D849A" w:rsidR="002D3FE4" w:rsidDel="005F7FA3" w:rsidRDefault="002D3FE4" w:rsidP="002D3FE4">
      <w:pPr>
        <w:spacing w:after="300"/>
        <w:ind w:left="576"/>
        <w:jc w:val="left"/>
        <w:rPr>
          <w:del w:id="732" w:author="Elli Eidelman" w:date="2024-09-27T22:01:00Z" w16du:dateUtc="2024-09-27T19:01:00Z"/>
        </w:rPr>
      </w:pPr>
      <w:bookmarkStart w:id="733" w:name="_Toc178346918"/>
      <w:del w:id="734" w:author="Elli Eidelman" w:date="2024-09-27T22:01:00Z" w16du:dateUtc="2024-09-27T19:01:00Z">
        <w:r w:rsidDel="005F7FA3">
          <w:delText xml:space="preserve">Figure </w:delText>
        </w:r>
        <w:r w:rsidDel="005F7FA3">
          <w:fldChar w:fldCharType="begin"/>
        </w:r>
        <w:r w:rsidDel="005F7FA3">
          <w:delInstrText xml:space="preserve"> SEQ Figure \* ARABIC </w:delInstrText>
        </w:r>
        <w:r w:rsidDel="005F7FA3">
          <w:fldChar w:fldCharType="separate"/>
        </w:r>
        <w:r w:rsidDel="005F7FA3">
          <w:rPr>
            <w:noProof/>
          </w:rPr>
          <w:delText>16</w:delText>
        </w:r>
        <w:r w:rsidDel="005F7FA3">
          <w:rPr>
            <w:noProof/>
          </w:rPr>
          <w:fldChar w:fldCharType="end"/>
        </w:r>
        <w:r w:rsidDel="005F7FA3">
          <w:delText xml:space="preserve"> : Code snip, </w:delText>
        </w:r>
        <w:r w:rsidR="00396D8B" w:rsidDel="005F7FA3">
          <w:delText>ANOVA</w:delText>
        </w:r>
        <w:r w:rsidRPr="00867A82" w:rsidDel="005F7FA3">
          <w:delText>.</w:delText>
        </w:r>
        <w:bookmarkEnd w:id="733"/>
      </w:del>
    </w:p>
    <w:p w14:paraId="7A395CC1" w14:textId="4DBC0D37" w:rsidR="00D2182D" w:rsidRDefault="00D2182D" w:rsidP="00D2182D">
      <w:pPr>
        <w:spacing w:after="300"/>
        <w:ind w:left="576"/>
        <w:jc w:val="left"/>
      </w:pPr>
      <w:r>
        <w:t xml:space="preserve">Both </w:t>
      </w:r>
      <w:r w:rsidRPr="00D2182D">
        <w:t>ANOVA tests show very low p-values (PR(&gt;F)), meaning that the side in which the object is located significantly affects both the trial duration and the total number of saccades. In other words, the location of the object (near-left, near-right, far-left, far-right) has a meaningful impact on how long it takes for participants to complete a trial and how many saccades they make.</w:t>
      </w:r>
      <w:r>
        <w:t xml:space="preserve"> </w:t>
      </w:r>
      <w:r w:rsidRPr="00D2182D">
        <w:t>The F-statistic values are high for both metrics, indicating that the effect of "Side" is not only statistically significant but also potentially substantial in explaining the variance in trial duration and total saccades</w:t>
      </w:r>
      <w:r w:rsidR="002C1BD4">
        <w:t>.</w:t>
      </w:r>
    </w:p>
    <w:p w14:paraId="262E0690" w14:textId="499FBC31" w:rsidR="002C1BD4" w:rsidRDefault="002C1BD4" w:rsidP="00D2182D">
      <w:pPr>
        <w:spacing w:after="300"/>
        <w:ind w:left="576"/>
        <w:jc w:val="left"/>
      </w:pPr>
      <w:r w:rsidRPr="002C1BD4">
        <w:rPr>
          <w:noProof/>
        </w:rPr>
        <w:drawing>
          <wp:inline distT="0" distB="0" distL="0" distR="0" wp14:anchorId="1003807E" wp14:editId="71650955">
            <wp:extent cx="5001323" cy="2010056"/>
            <wp:effectExtent l="0" t="0" r="0" b="9525"/>
            <wp:docPr id="151171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11880" name=""/>
                    <pic:cNvPicPr/>
                  </pic:nvPicPr>
                  <pic:blipFill>
                    <a:blip r:embed="rId37"/>
                    <a:stretch>
                      <a:fillRect/>
                    </a:stretch>
                  </pic:blipFill>
                  <pic:spPr>
                    <a:xfrm>
                      <a:off x="0" y="0"/>
                      <a:ext cx="5001323" cy="2010056"/>
                    </a:xfrm>
                    <a:prstGeom prst="rect">
                      <a:avLst/>
                    </a:prstGeom>
                  </pic:spPr>
                </pic:pic>
              </a:graphicData>
            </a:graphic>
          </wp:inline>
        </w:drawing>
      </w:r>
    </w:p>
    <w:p w14:paraId="6A3F7B25" w14:textId="77777777" w:rsidR="00C44313" w:rsidRDefault="002C1BD4" w:rsidP="00C44313">
      <w:pPr>
        <w:spacing w:after="300"/>
        <w:ind w:left="576"/>
        <w:jc w:val="left"/>
      </w:pPr>
      <w:bookmarkStart w:id="735" w:name="_Toc178346919"/>
      <w:r>
        <w:t xml:space="preserve">Figure </w:t>
      </w:r>
      <w:r>
        <w:fldChar w:fldCharType="begin"/>
      </w:r>
      <w:r>
        <w:instrText xml:space="preserve"> SEQ Figure \* ARABIC </w:instrText>
      </w:r>
      <w:r>
        <w:fldChar w:fldCharType="separate"/>
      </w:r>
      <w:r>
        <w:rPr>
          <w:noProof/>
        </w:rPr>
        <w:t>17</w:t>
      </w:r>
      <w:r>
        <w:rPr>
          <w:noProof/>
        </w:rPr>
        <w:fldChar w:fldCharType="end"/>
      </w:r>
      <w:r>
        <w:t xml:space="preserve"> : ANOVA test results</w:t>
      </w:r>
      <w:r w:rsidRPr="00867A82">
        <w:t>.</w:t>
      </w:r>
      <w:bookmarkEnd w:id="735"/>
    </w:p>
    <w:p w14:paraId="60AF0E44" w14:textId="77777777" w:rsidR="00541EB8" w:rsidRDefault="002C1BD4" w:rsidP="00C44313">
      <w:pPr>
        <w:spacing w:after="300"/>
        <w:ind w:left="576"/>
        <w:jc w:val="left"/>
      </w:pPr>
      <w:r w:rsidRPr="002C1BD4">
        <w:t xml:space="preserve">Given that the "Side" variable has a significant effect, </w:t>
      </w:r>
      <w:r>
        <w:t xml:space="preserve">I’ve </w:t>
      </w:r>
      <w:r w:rsidRPr="002C1BD4">
        <w:t xml:space="preserve">conducted </w:t>
      </w:r>
      <w:r>
        <w:t xml:space="preserve">a </w:t>
      </w:r>
      <w:r w:rsidRPr="002C1BD4">
        <w:t>post-hoc tests</w:t>
      </w:r>
      <w:r>
        <w:t>, T</w:t>
      </w:r>
      <w:r w:rsidRPr="002C1BD4">
        <w:t xml:space="preserve">ukey's HSD to </w:t>
      </w:r>
      <w:r>
        <w:t xml:space="preserve">try and </w:t>
      </w:r>
      <w:r w:rsidRPr="002C1BD4">
        <w:t>determine which specific sides differ from each other in terms of trial duration and total saccades.</w:t>
      </w:r>
      <w:r>
        <w:t xml:space="preserve"> I’ve also added v</w:t>
      </w:r>
      <w:r w:rsidRPr="002C1BD4">
        <w:t>isualization</w:t>
      </w:r>
      <w:r>
        <w:t>s</w:t>
      </w:r>
      <w:r w:rsidRPr="002C1BD4">
        <w:t xml:space="preserve"> </w:t>
      </w:r>
      <w:r>
        <w:t>by c</w:t>
      </w:r>
      <w:r w:rsidRPr="002C1BD4">
        <w:t>reat</w:t>
      </w:r>
      <w:r>
        <w:t xml:space="preserve">ing </w:t>
      </w:r>
      <w:r w:rsidRPr="002C1BD4">
        <w:t xml:space="preserve">box plots </w:t>
      </w:r>
      <w:r>
        <w:t xml:space="preserve">to </w:t>
      </w:r>
      <w:r w:rsidRPr="002C1BD4">
        <w:t xml:space="preserve">visualize the effects of "Side" on these variables. </w:t>
      </w:r>
    </w:p>
    <w:p w14:paraId="1D89A514" w14:textId="77777777" w:rsidR="003336DD" w:rsidRDefault="002C1BD4" w:rsidP="00C44313">
      <w:pPr>
        <w:spacing w:after="300"/>
        <w:ind w:left="576"/>
        <w:jc w:val="left"/>
      </w:pPr>
      <w:r w:rsidRPr="002C1BD4">
        <w:rPr>
          <w:noProof/>
        </w:rPr>
        <w:lastRenderedPageBreak/>
        <w:drawing>
          <wp:inline distT="0" distB="0" distL="0" distR="0" wp14:anchorId="4B37EAFB" wp14:editId="6994BAE5">
            <wp:extent cx="5237142" cy="3328416"/>
            <wp:effectExtent l="0" t="0" r="1905" b="5715"/>
            <wp:docPr id="23882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20957" name=""/>
                    <pic:cNvPicPr/>
                  </pic:nvPicPr>
                  <pic:blipFill>
                    <a:blip r:embed="rId38"/>
                    <a:stretch>
                      <a:fillRect/>
                    </a:stretch>
                  </pic:blipFill>
                  <pic:spPr>
                    <a:xfrm>
                      <a:off x="0" y="0"/>
                      <a:ext cx="5284886" cy="3358759"/>
                    </a:xfrm>
                    <a:prstGeom prst="rect">
                      <a:avLst/>
                    </a:prstGeom>
                  </pic:spPr>
                </pic:pic>
              </a:graphicData>
            </a:graphic>
          </wp:inline>
        </w:drawing>
      </w:r>
    </w:p>
    <w:p w14:paraId="327C7B8C" w14:textId="77777777" w:rsidR="003336DD" w:rsidRDefault="002C1BD4" w:rsidP="00C44313">
      <w:pPr>
        <w:spacing w:after="300"/>
        <w:ind w:left="576"/>
        <w:jc w:val="left"/>
      </w:pPr>
      <w:bookmarkStart w:id="736" w:name="_Toc178346920"/>
      <w:r>
        <w:t xml:space="preserve">Figure </w:t>
      </w:r>
      <w:r>
        <w:fldChar w:fldCharType="begin"/>
      </w:r>
      <w:r>
        <w:instrText xml:space="preserve"> SEQ Figure \* ARABIC </w:instrText>
      </w:r>
      <w:r>
        <w:fldChar w:fldCharType="separate"/>
      </w:r>
      <w:r>
        <w:rPr>
          <w:noProof/>
        </w:rPr>
        <w:t>18</w:t>
      </w:r>
      <w:r>
        <w:rPr>
          <w:noProof/>
        </w:rPr>
        <w:fldChar w:fldCharType="end"/>
      </w:r>
      <w:r>
        <w:t xml:space="preserve"> : T</w:t>
      </w:r>
      <w:r w:rsidRPr="002C1BD4">
        <w:t xml:space="preserve">ukey's HSD </w:t>
      </w:r>
      <w:r>
        <w:t>test results the upper one is trial duration lower is total saccades</w:t>
      </w:r>
      <w:r w:rsidRPr="00867A82">
        <w:t>.</w:t>
      </w:r>
      <w:bookmarkEnd w:id="736"/>
    </w:p>
    <w:p w14:paraId="515A100E" w14:textId="448EB9D8" w:rsidR="00FD2D0D" w:rsidRDefault="00FD2D0D" w:rsidP="00C44313">
      <w:pPr>
        <w:spacing w:after="300"/>
        <w:ind w:left="576"/>
        <w:jc w:val="left"/>
      </w:pPr>
      <w:r>
        <w:rPr>
          <w:noProof/>
        </w:rPr>
        <w:drawing>
          <wp:inline distT="0" distB="0" distL="0" distR="0" wp14:anchorId="678F9C66" wp14:editId="577397A0">
            <wp:extent cx="5742432" cy="3446931"/>
            <wp:effectExtent l="0" t="0" r="0" b="1270"/>
            <wp:docPr id="1756609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6190" cy="3461192"/>
                    </a:xfrm>
                    <a:prstGeom prst="rect">
                      <a:avLst/>
                    </a:prstGeom>
                    <a:noFill/>
                    <a:ln>
                      <a:noFill/>
                    </a:ln>
                  </pic:spPr>
                </pic:pic>
              </a:graphicData>
            </a:graphic>
          </wp:inline>
        </w:drawing>
      </w:r>
    </w:p>
    <w:p w14:paraId="285AC5EC" w14:textId="77777777" w:rsidR="00DB7862" w:rsidRDefault="00DB7862" w:rsidP="004103F3">
      <w:pPr>
        <w:spacing w:after="300"/>
        <w:ind w:left="576"/>
        <w:jc w:val="left"/>
      </w:pPr>
    </w:p>
    <w:p w14:paraId="4C7BDB24" w14:textId="77777777" w:rsidR="00DB7862" w:rsidRDefault="00FD2D0D" w:rsidP="004103F3">
      <w:pPr>
        <w:spacing w:after="300"/>
        <w:ind w:left="576"/>
        <w:jc w:val="left"/>
      </w:pPr>
      <w:bookmarkStart w:id="737" w:name="_Toc178346921"/>
      <w:commentRangeStart w:id="738"/>
      <w:commentRangeStart w:id="739"/>
      <w:r>
        <w:lastRenderedPageBreak/>
        <w:t xml:space="preserve">Figure </w:t>
      </w:r>
      <w:r>
        <w:fldChar w:fldCharType="begin"/>
      </w:r>
      <w:r>
        <w:instrText xml:space="preserve"> SEQ Figure \* ARABIC </w:instrText>
      </w:r>
      <w:r>
        <w:fldChar w:fldCharType="separate"/>
      </w:r>
      <w:r>
        <w:rPr>
          <w:noProof/>
        </w:rPr>
        <w:t>20</w:t>
      </w:r>
      <w:r>
        <w:rPr>
          <w:noProof/>
        </w:rPr>
        <w:fldChar w:fldCharType="end"/>
      </w:r>
      <w:r>
        <w:t xml:space="preserve"> : Total saccades by side</w:t>
      </w:r>
      <w:r w:rsidRPr="00867A82">
        <w:t>.</w:t>
      </w:r>
      <w:commentRangeEnd w:id="738"/>
      <w:r w:rsidR="006043D2">
        <w:rPr>
          <w:rStyle w:val="CommentReference"/>
        </w:rPr>
        <w:commentReference w:id="738"/>
      </w:r>
      <w:bookmarkEnd w:id="737"/>
      <w:commentRangeEnd w:id="739"/>
      <w:r w:rsidR="00CD7FCF">
        <w:rPr>
          <w:rStyle w:val="CommentReference"/>
        </w:rPr>
        <w:commentReference w:id="739"/>
      </w:r>
    </w:p>
    <w:p w14:paraId="6EB99085" w14:textId="3D67A6EE" w:rsidR="002C1BD4" w:rsidRDefault="00FD2D0D" w:rsidP="004103F3">
      <w:pPr>
        <w:spacing w:after="300"/>
        <w:ind w:left="576"/>
        <w:jc w:val="left"/>
      </w:pPr>
      <w:r>
        <w:rPr>
          <w:noProof/>
        </w:rPr>
        <w:drawing>
          <wp:inline distT="0" distB="0" distL="0" distR="0" wp14:anchorId="1FCAAC44" wp14:editId="72840D58">
            <wp:extent cx="5947410" cy="3569970"/>
            <wp:effectExtent l="0" t="0" r="0" b="0"/>
            <wp:docPr id="1059053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7410" cy="3569970"/>
                    </a:xfrm>
                    <a:prstGeom prst="rect">
                      <a:avLst/>
                    </a:prstGeom>
                    <a:noFill/>
                    <a:ln>
                      <a:noFill/>
                    </a:ln>
                  </pic:spPr>
                </pic:pic>
              </a:graphicData>
            </a:graphic>
          </wp:inline>
        </w:drawing>
      </w:r>
    </w:p>
    <w:p w14:paraId="3096A31B" w14:textId="77777777" w:rsidR="00BE4E0D" w:rsidRDefault="00BE4E0D" w:rsidP="002C1BD4">
      <w:pPr>
        <w:spacing w:after="300"/>
        <w:ind w:left="576"/>
        <w:jc w:val="left"/>
      </w:pPr>
    </w:p>
    <w:p w14:paraId="625A205D" w14:textId="7ED79C5D" w:rsidR="002C1BD4" w:rsidRDefault="004103F3" w:rsidP="002C1BD4">
      <w:pPr>
        <w:spacing w:after="300"/>
        <w:ind w:left="576"/>
        <w:jc w:val="left"/>
      </w:pPr>
      <w:bookmarkStart w:id="740" w:name="_Toc178346922"/>
      <w:r>
        <w:t xml:space="preserve">Figure </w:t>
      </w:r>
      <w:r>
        <w:fldChar w:fldCharType="begin"/>
      </w:r>
      <w:r>
        <w:instrText xml:space="preserve"> SEQ Figure \* ARABIC </w:instrText>
      </w:r>
      <w:r>
        <w:fldChar w:fldCharType="separate"/>
      </w:r>
      <w:r>
        <w:rPr>
          <w:noProof/>
        </w:rPr>
        <w:t>21</w:t>
      </w:r>
      <w:r>
        <w:rPr>
          <w:noProof/>
        </w:rPr>
        <w:fldChar w:fldCharType="end"/>
      </w:r>
      <w:r>
        <w:t xml:space="preserve"> : Trial duration by side</w:t>
      </w:r>
      <w:r w:rsidRPr="00867A82">
        <w:t>.</w:t>
      </w:r>
      <w:bookmarkEnd w:id="740"/>
    </w:p>
    <w:p w14:paraId="6C28DADF" w14:textId="77777777" w:rsidR="00BE4E0D" w:rsidRDefault="00BE4E0D" w:rsidP="002C1BD4">
      <w:pPr>
        <w:spacing w:after="300"/>
        <w:ind w:left="576"/>
        <w:jc w:val="left"/>
      </w:pPr>
    </w:p>
    <w:p w14:paraId="517E82AE" w14:textId="0653C3D8" w:rsidR="009D3648" w:rsidRDefault="009D3648" w:rsidP="009D3648">
      <w:pPr>
        <w:spacing w:after="300"/>
        <w:ind w:left="576"/>
        <w:jc w:val="left"/>
      </w:pPr>
      <w:r>
        <w:t xml:space="preserve">A reminder </w:t>
      </w:r>
      <w:r w:rsidRPr="009D3648">
        <w:t>'</w:t>
      </w:r>
      <w:proofErr w:type="spellStart"/>
      <w:r w:rsidRPr="009D3648">
        <w:t>near_right</w:t>
      </w:r>
      <w:proofErr w:type="spellEnd"/>
      <w:r w:rsidRPr="009D3648">
        <w:t>': 1, '</w:t>
      </w:r>
      <w:proofErr w:type="spellStart"/>
      <w:r w:rsidRPr="009D3648">
        <w:t>near_left</w:t>
      </w:r>
      <w:proofErr w:type="spellEnd"/>
      <w:r w:rsidRPr="009D3648">
        <w:t>': 2, '</w:t>
      </w:r>
      <w:proofErr w:type="spellStart"/>
      <w:r w:rsidRPr="009D3648">
        <w:t>far_right</w:t>
      </w:r>
      <w:proofErr w:type="spellEnd"/>
      <w:r w:rsidRPr="009D3648">
        <w:t>': 3, '</w:t>
      </w:r>
      <w:proofErr w:type="spellStart"/>
      <w:r w:rsidRPr="009D3648">
        <w:t>far_left</w:t>
      </w:r>
      <w:proofErr w:type="spellEnd"/>
      <w:r w:rsidRPr="009D3648">
        <w:t>': 4</w:t>
      </w:r>
      <w:r>
        <w:t xml:space="preserve">. We notice that </w:t>
      </w:r>
      <w:proofErr w:type="spellStart"/>
      <w:r>
        <w:t>far_right</w:t>
      </w:r>
      <w:proofErr w:type="spellEnd"/>
      <w:r>
        <w:t xml:space="preserve"> continue to show outlier results compared to the other sides,</w:t>
      </w:r>
      <w:r w:rsidRPr="009D3648">
        <w:t xml:space="preserve"> it consistently shows longer trial </w:t>
      </w:r>
      <w:r w:rsidR="00D4402F" w:rsidRPr="009D3648">
        <w:t>durations,</w:t>
      </w:r>
      <w:r w:rsidRPr="009D3648">
        <w:t xml:space="preserve"> and more saccades compared to others</w:t>
      </w:r>
      <w:r>
        <w:t>. I need to further investigate.</w:t>
      </w:r>
    </w:p>
    <w:p w14:paraId="0DFE1B98" w14:textId="778555C9" w:rsidR="00B46CD8" w:rsidRPr="009D3648" w:rsidRDefault="00B46CD8" w:rsidP="00B46CD8">
      <w:pPr>
        <w:spacing w:after="300"/>
        <w:ind w:left="576"/>
        <w:jc w:val="left"/>
      </w:pPr>
      <w:r>
        <w:t xml:space="preserve">On the other hand, </w:t>
      </w:r>
      <w:proofErr w:type="spellStart"/>
      <w:r>
        <w:t>far_left</w:t>
      </w:r>
      <w:proofErr w:type="spellEnd"/>
      <w:r>
        <w:t xml:space="preserve"> g</w:t>
      </w:r>
      <w:r w:rsidRPr="00B46CD8">
        <w:t>enerally has shorter durations and fewer saccades, contrasting with Group 3.</w:t>
      </w:r>
      <w:r>
        <w:t xml:space="preserve"> I’ll interpreter these results by concluding that </w:t>
      </w:r>
      <w:r w:rsidR="006432E5">
        <w:t>overall,</w:t>
      </w:r>
      <w:r>
        <w:t xml:space="preserve"> the “far” depth category shows less eye saccades and faster rection time. I’ll </w:t>
      </w:r>
      <w:r w:rsidR="004B13B2">
        <w:t xml:space="preserve">deduce </w:t>
      </w:r>
      <w:r w:rsidR="00DA30F9">
        <w:t>this finding</w:t>
      </w:r>
      <w:r w:rsidR="004B13B2">
        <w:t xml:space="preserve"> </w:t>
      </w:r>
      <w:r w:rsidR="007A7FF8">
        <w:t>since</w:t>
      </w:r>
      <w:r>
        <w:t xml:space="preserve"> the object is located inside the participants FOV while when present “near” it can be located outside the participants FOV and needs to move the head as well as the eyes to locate it.</w:t>
      </w:r>
    </w:p>
    <w:p w14:paraId="729AAB15" w14:textId="0F48268F" w:rsidR="00512D92" w:rsidRDefault="00512D92" w:rsidP="00512D92">
      <w:pPr>
        <w:pStyle w:val="Heading3"/>
      </w:pPr>
      <w:commentRangeStart w:id="741"/>
      <w:r w:rsidRPr="00512D92">
        <w:lastRenderedPageBreak/>
        <w:t>T-tests for Each Side with Clutter</w:t>
      </w:r>
      <w:commentRangeEnd w:id="741"/>
      <w:r w:rsidR="006043D2">
        <w:rPr>
          <w:rStyle w:val="CommentReference"/>
          <w:b w:val="0"/>
          <w:bCs w:val="0"/>
        </w:rPr>
        <w:commentReference w:id="741"/>
      </w:r>
    </w:p>
    <w:p w14:paraId="76716C91" w14:textId="6A3C4CC4" w:rsidR="00947296" w:rsidRDefault="00EF1151" w:rsidP="000F129F">
      <w:pPr>
        <w:spacing w:after="300"/>
        <w:ind w:left="720"/>
        <w:jc w:val="left"/>
        <w:pPrChange w:id="742" w:author="Elli Eidelman" w:date="2024-09-27T22:03:00Z" w16du:dateUtc="2024-09-27T19:03:00Z">
          <w:pPr>
            <w:spacing w:after="300"/>
            <w:ind w:left="576"/>
            <w:jc w:val="left"/>
          </w:pPr>
        </w:pPrChange>
      </w:pPr>
      <w:r>
        <w:t>Given previous results</w:t>
      </w:r>
      <w:r w:rsidR="00CA23A4">
        <w:t xml:space="preserve">, </w:t>
      </w:r>
      <w:r w:rsidR="00CA23A4" w:rsidRPr="002C1BD4">
        <w:t xml:space="preserve">"Side" variable has a significant effect, </w:t>
      </w:r>
      <w:r w:rsidR="00CA23A4">
        <w:t xml:space="preserve">I’ve added </w:t>
      </w:r>
      <w:r>
        <w:t>another T-test for each of the sides for both total number of saccades and the trial duration.</w:t>
      </w:r>
    </w:p>
    <w:p w14:paraId="0DC38005" w14:textId="54E5B82D" w:rsidR="00EF1151" w:rsidDel="000F129F" w:rsidRDefault="00CA23A4" w:rsidP="00512D92">
      <w:pPr>
        <w:spacing w:after="300"/>
        <w:ind w:left="576"/>
        <w:jc w:val="left"/>
        <w:rPr>
          <w:del w:id="743" w:author="Elli Eidelman" w:date="2024-09-27T22:03:00Z" w16du:dateUtc="2024-09-27T19:03:00Z"/>
        </w:rPr>
      </w:pPr>
      <w:del w:id="744" w:author="Elli Eidelman" w:date="2024-09-27T22:03:00Z" w16du:dateUtc="2024-09-27T19:03:00Z">
        <w:r w:rsidRPr="00CA23A4" w:rsidDel="000F129F">
          <w:rPr>
            <w:noProof/>
          </w:rPr>
          <w:drawing>
            <wp:inline distT="0" distB="0" distL="0" distR="0" wp14:anchorId="5DDA1BF7" wp14:editId="076DF654">
              <wp:extent cx="5943600" cy="2826385"/>
              <wp:effectExtent l="0" t="0" r="0" b="0"/>
              <wp:docPr id="59202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4677" name=""/>
                      <pic:cNvPicPr/>
                    </pic:nvPicPr>
                    <pic:blipFill>
                      <a:blip r:embed="rId41"/>
                      <a:stretch>
                        <a:fillRect/>
                      </a:stretch>
                    </pic:blipFill>
                    <pic:spPr>
                      <a:xfrm>
                        <a:off x="0" y="0"/>
                        <a:ext cx="5943600" cy="2826385"/>
                      </a:xfrm>
                      <a:prstGeom prst="rect">
                        <a:avLst/>
                      </a:prstGeom>
                    </pic:spPr>
                  </pic:pic>
                </a:graphicData>
              </a:graphic>
            </wp:inline>
          </w:drawing>
        </w:r>
      </w:del>
    </w:p>
    <w:p w14:paraId="7D48DE03" w14:textId="728D9E4E" w:rsidR="00F97C51" w:rsidDel="000F129F" w:rsidRDefault="00F97C51" w:rsidP="000F129F">
      <w:pPr>
        <w:spacing w:after="300"/>
        <w:ind w:left="576"/>
        <w:jc w:val="left"/>
        <w:rPr>
          <w:del w:id="745" w:author="Elli Eidelman" w:date="2024-09-27T22:03:00Z" w16du:dateUtc="2024-09-27T19:03:00Z"/>
        </w:rPr>
      </w:pPr>
      <w:bookmarkStart w:id="746" w:name="_Toc178346923"/>
      <w:del w:id="747" w:author="Elli Eidelman" w:date="2024-09-27T22:03:00Z" w16du:dateUtc="2024-09-27T19:03:00Z">
        <w:r w:rsidDel="000F129F">
          <w:delText xml:space="preserve">Figure </w:delText>
        </w:r>
        <w:r w:rsidDel="000F129F">
          <w:fldChar w:fldCharType="begin"/>
        </w:r>
        <w:r w:rsidDel="000F129F">
          <w:delInstrText xml:space="preserve"> SEQ Figure \* ARABIC </w:delInstrText>
        </w:r>
        <w:r w:rsidDel="000F129F">
          <w:fldChar w:fldCharType="separate"/>
        </w:r>
        <w:r w:rsidDel="000F129F">
          <w:rPr>
            <w:noProof/>
          </w:rPr>
          <w:delText>21</w:delText>
        </w:r>
        <w:r w:rsidDel="000F129F">
          <w:rPr>
            <w:noProof/>
          </w:rPr>
          <w:fldChar w:fldCharType="end"/>
        </w:r>
        <w:r w:rsidDel="000F129F">
          <w:delText xml:space="preserve"> : Code snip t-test for each side</w:delText>
        </w:r>
        <w:r w:rsidRPr="00867A82" w:rsidDel="000F129F">
          <w:delText>.</w:delText>
        </w:r>
        <w:bookmarkEnd w:id="746"/>
      </w:del>
    </w:p>
    <w:p w14:paraId="45BDCDDB" w14:textId="01F638F4" w:rsidR="00340086" w:rsidRPr="00340086" w:rsidRDefault="00340086" w:rsidP="00340086">
      <w:pPr>
        <w:spacing w:after="300"/>
        <w:ind w:left="720"/>
        <w:jc w:val="left"/>
      </w:pPr>
      <w:r>
        <w:t>Although t</w:t>
      </w:r>
      <w:r w:rsidRPr="00340086">
        <w:t>he near-left condition shows a borderline effect for trial duration (p = 0.075), suggesting that clutter might have some impact, but the evidence is not strong enough to confirm a significant effect.</w:t>
      </w:r>
    </w:p>
    <w:p w14:paraId="10395835" w14:textId="0A6F32A3" w:rsidR="00340086" w:rsidRDefault="00340086" w:rsidP="00340086">
      <w:pPr>
        <w:spacing w:after="300"/>
        <w:ind w:left="720"/>
        <w:jc w:val="left"/>
      </w:pPr>
      <w:r>
        <w:t xml:space="preserve">And </w:t>
      </w:r>
      <w:r w:rsidRPr="00340086">
        <w:t>across all four sides (far-right, near-left, far-left, near-right), the presence of clutter does not significantly affect trial duration or total saccades.</w:t>
      </w:r>
    </w:p>
    <w:p w14:paraId="3E9DC0BA" w14:textId="29874360" w:rsidR="00340086" w:rsidRDefault="00340086" w:rsidP="0030721E">
      <w:pPr>
        <w:spacing w:after="300"/>
        <w:ind w:left="720"/>
        <w:jc w:val="left"/>
      </w:pPr>
      <w:r>
        <w:t>Therefore,</w:t>
      </w:r>
      <w:r w:rsidR="0030721E">
        <w:t xml:space="preserve"> </w:t>
      </w:r>
      <w:r w:rsidRPr="00340086">
        <w:t>Lack of Significant Differences might suggest that the clutter does not have a strong or consistent impact on user performance across different object locations.</w:t>
      </w:r>
      <w:r w:rsidR="0030721E">
        <w:t xml:space="preserve"> And </w:t>
      </w:r>
      <w:r w:rsidR="00CD5644">
        <w:t>further</w:t>
      </w:r>
      <w:r w:rsidRPr="00340086">
        <w:t xml:space="preserve"> </w:t>
      </w:r>
      <w:r w:rsidR="0030721E">
        <w:t>e</w:t>
      </w:r>
      <w:r w:rsidRPr="00340086">
        <w:t>xploration</w:t>
      </w:r>
      <w:r w:rsidR="0030721E">
        <w:t xml:space="preserve"> is needed maybe to </w:t>
      </w:r>
      <w:r w:rsidRPr="00340086">
        <w:t xml:space="preserve">consider looking at interaction effects or conducting a power analysis to see if </w:t>
      </w:r>
      <w:r w:rsidR="00F348CD">
        <w:t xml:space="preserve">the </w:t>
      </w:r>
      <w:r w:rsidRPr="00340086">
        <w:t>study might need more participants or trials to detect a smaller effect.</w:t>
      </w:r>
    </w:p>
    <w:p w14:paraId="69D552AA" w14:textId="126E1696" w:rsidR="00965528" w:rsidRPr="00340086" w:rsidRDefault="00965528" w:rsidP="0030721E">
      <w:pPr>
        <w:spacing w:after="300"/>
        <w:ind w:left="720"/>
        <w:jc w:val="left"/>
      </w:pPr>
      <w:r w:rsidRPr="00965528">
        <w:rPr>
          <w:noProof/>
        </w:rPr>
        <w:drawing>
          <wp:inline distT="0" distB="0" distL="0" distR="0" wp14:anchorId="24653E41" wp14:editId="17EB4234">
            <wp:extent cx="5943600" cy="1170940"/>
            <wp:effectExtent l="0" t="0" r="0" b="0"/>
            <wp:docPr id="143393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36747" name=""/>
                    <pic:cNvPicPr/>
                  </pic:nvPicPr>
                  <pic:blipFill>
                    <a:blip r:embed="rId42"/>
                    <a:stretch>
                      <a:fillRect/>
                    </a:stretch>
                  </pic:blipFill>
                  <pic:spPr>
                    <a:xfrm>
                      <a:off x="0" y="0"/>
                      <a:ext cx="5943600" cy="1170940"/>
                    </a:xfrm>
                    <a:prstGeom prst="rect">
                      <a:avLst/>
                    </a:prstGeom>
                  </pic:spPr>
                </pic:pic>
              </a:graphicData>
            </a:graphic>
          </wp:inline>
        </w:drawing>
      </w:r>
    </w:p>
    <w:p w14:paraId="48C6F0C5" w14:textId="658DBCB8" w:rsidR="00965528" w:rsidRDefault="00965528" w:rsidP="00965528">
      <w:pPr>
        <w:spacing w:after="300"/>
        <w:ind w:left="576"/>
        <w:jc w:val="left"/>
      </w:pPr>
      <w:bookmarkStart w:id="748" w:name="_Toc178346924"/>
      <w:r>
        <w:t xml:space="preserve">Figure </w:t>
      </w:r>
      <w:r>
        <w:fldChar w:fldCharType="begin"/>
      </w:r>
      <w:r>
        <w:instrText xml:space="preserve"> SEQ Figure \* ARABIC </w:instrText>
      </w:r>
      <w:r>
        <w:fldChar w:fldCharType="separate"/>
      </w:r>
      <w:r>
        <w:rPr>
          <w:noProof/>
        </w:rPr>
        <w:t>23</w:t>
      </w:r>
      <w:r>
        <w:rPr>
          <w:noProof/>
        </w:rPr>
        <w:fldChar w:fldCharType="end"/>
      </w:r>
      <w:r>
        <w:t xml:space="preserve"> : t-test for each side</w:t>
      </w:r>
      <w:r w:rsidRPr="00867A82">
        <w:t>.</w:t>
      </w:r>
      <w:bookmarkEnd w:id="748"/>
    </w:p>
    <w:p w14:paraId="6A7681FC" w14:textId="59AF4ADC" w:rsidR="00001606" w:rsidRDefault="00001606">
      <w:pPr>
        <w:widowControl w:val="0"/>
        <w:spacing w:before="0" w:line="240" w:lineRule="auto"/>
        <w:jc w:val="left"/>
        <w:rPr>
          <w:ins w:id="749" w:author="Elli Eidelman" w:date="2024-09-27T22:50:00Z" w16du:dateUtc="2024-09-27T19:50:00Z"/>
        </w:rPr>
      </w:pPr>
      <w:ins w:id="750" w:author="Elli Eidelman" w:date="2024-09-27T22:50:00Z" w16du:dateUtc="2024-09-27T19:50:00Z">
        <w:r>
          <w:br w:type="page"/>
        </w:r>
      </w:ins>
    </w:p>
    <w:p w14:paraId="2876F28B" w14:textId="2C939E3F" w:rsidR="00001606" w:rsidRDefault="00001606" w:rsidP="00001606">
      <w:pPr>
        <w:pStyle w:val="Heading3"/>
        <w:rPr>
          <w:ins w:id="751" w:author="Elli Eidelman" w:date="2024-09-27T22:50:00Z" w16du:dateUtc="2024-09-27T19:50:00Z"/>
        </w:rPr>
      </w:pPr>
      <w:ins w:id="752" w:author="Elli Eidelman" w:date="2024-09-27T22:51:00Z" w16du:dateUtc="2024-09-27T19:51:00Z">
        <w:r w:rsidRPr="00001606">
          <w:lastRenderedPageBreak/>
          <w:t>Synthetic</w:t>
        </w:r>
        <w:r>
          <w:t xml:space="preserve"> data and machine learning. </w:t>
        </w:r>
      </w:ins>
    </w:p>
    <w:p w14:paraId="70E22A31" w14:textId="77777777" w:rsidR="003A7151" w:rsidRPr="003A7151" w:rsidRDefault="003A7151" w:rsidP="000F12AC">
      <w:pPr>
        <w:autoSpaceDE/>
        <w:autoSpaceDN/>
        <w:spacing w:before="100" w:beforeAutospacing="1" w:after="100" w:afterAutospacing="1"/>
        <w:ind w:left="720"/>
        <w:jc w:val="left"/>
        <w:rPr>
          <w:ins w:id="753" w:author="Elli Eidelman" w:date="2024-09-28T09:23:00Z" w16du:dateUtc="2024-09-28T06:23:00Z"/>
        </w:rPr>
        <w:pPrChange w:id="754" w:author="Elli Eidelman" w:date="2024-09-28T09:24:00Z" w16du:dateUtc="2024-09-28T06:24:00Z">
          <w:pPr>
            <w:autoSpaceDE/>
            <w:autoSpaceDN/>
            <w:spacing w:before="100" w:beforeAutospacing="1" w:after="100" w:afterAutospacing="1" w:line="240" w:lineRule="auto"/>
            <w:jc w:val="left"/>
          </w:pPr>
        </w:pPrChange>
      </w:pPr>
      <w:ins w:id="755" w:author="Elli Eidelman" w:date="2024-09-28T09:23:00Z" w16du:dateUtc="2024-09-28T06:23:00Z">
        <w:r w:rsidRPr="003A7151">
          <w:t xml:space="preserve">As part of my analysis, I employed a </w:t>
        </w:r>
        <w:r w:rsidRPr="003A7151">
          <w:rPr>
            <w:rPrChange w:id="756" w:author="Elli Eidelman" w:date="2024-09-28T09:23:00Z" w16du:dateUtc="2024-09-28T06:23:00Z">
              <w:rPr>
                <w:b/>
                <w:bCs/>
                <w:lang w:bidi="he-IL"/>
              </w:rPr>
            </w:rPrChange>
          </w:rPr>
          <w:t>logistic regression model</w:t>
        </w:r>
        <w:r w:rsidRPr="003A7151">
          <w:t xml:space="preserve"> to investigate whether the combination of eye movement features (i.e., '</w:t>
        </w:r>
        <w:proofErr w:type="spellStart"/>
        <w:r w:rsidRPr="003A7151">
          <w:t>trial_duration</w:t>
        </w:r>
        <w:proofErr w:type="spellEnd"/>
        <w:r w:rsidRPr="003A7151">
          <w:t>' and '</w:t>
        </w:r>
        <w:proofErr w:type="spellStart"/>
        <w:r w:rsidRPr="003A7151">
          <w:t>Total_Saccades</w:t>
        </w:r>
        <w:proofErr w:type="spellEnd"/>
        <w:r w:rsidRPr="003A7151">
          <w:t>') could predict the presence of clutter and the depth at which the object was placed. The rationale behind using a logistic regression model is that, although individual eye movement metrics may not show significant differences between conditions (e.g., clutter vs. no clutter), a multivariate approach could reveal patterns when these features are combined. This is particularly important in tasks involving complex cognitive load, where interactions between multiple variables may better capture the underlying processes.</w:t>
        </w:r>
      </w:ins>
    </w:p>
    <w:p w14:paraId="2F77B48B" w14:textId="1AA342E0" w:rsidR="00001606" w:rsidRDefault="003A7151" w:rsidP="00167F5B">
      <w:pPr>
        <w:autoSpaceDE/>
        <w:autoSpaceDN/>
        <w:spacing w:before="100" w:beforeAutospacing="1" w:after="100" w:afterAutospacing="1"/>
        <w:ind w:left="720"/>
        <w:jc w:val="left"/>
        <w:rPr>
          <w:ins w:id="757" w:author="Elli Eidelman" w:date="2024-09-28T09:41:00Z" w16du:dateUtc="2024-09-28T06:41:00Z"/>
        </w:rPr>
      </w:pPr>
      <w:ins w:id="758" w:author="Elli Eidelman" w:date="2024-09-28T09:23:00Z" w16du:dateUtc="2024-09-28T06:23:00Z">
        <w:r w:rsidRPr="003A7151">
          <w:t xml:space="preserve">To supplement the limited participant data, I developed an </w:t>
        </w:r>
        <w:r w:rsidRPr="003A7151">
          <w:rPr>
            <w:rPrChange w:id="759" w:author="Elli Eidelman" w:date="2024-09-28T09:23:00Z" w16du:dateUtc="2024-09-28T06:23:00Z">
              <w:rPr>
                <w:b/>
                <w:bCs/>
                <w:lang w:bidi="he-IL"/>
              </w:rPr>
            </w:rPrChange>
          </w:rPr>
          <w:t>artificial data generator</w:t>
        </w:r>
        <w:r w:rsidRPr="003A7151">
          <w:t xml:space="preserve"> to simulate additional samples. This allows me to assess whether the current results are biased due to the small sample size. The artificial data closely mirrors the collected data and helps evaluate the robustness and generalizability of the logistic regression model's predictions. </w:t>
        </w:r>
      </w:ins>
    </w:p>
    <w:p w14:paraId="3C7AB012" w14:textId="77777777" w:rsidR="007E1AFA" w:rsidRDefault="007E1AFA" w:rsidP="00167F5B">
      <w:pPr>
        <w:autoSpaceDE/>
        <w:autoSpaceDN/>
        <w:spacing w:before="100" w:beforeAutospacing="1" w:after="100" w:afterAutospacing="1"/>
        <w:ind w:left="720"/>
        <w:jc w:val="left"/>
        <w:rPr>
          <w:ins w:id="760" w:author="Elli Eidelman" w:date="2024-09-28T09:52:00Z" w16du:dateUtc="2024-09-28T06:52:00Z"/>
        </w:rPr>
      </w:pPr>
      <w:ins w:id="761" w:author="Elli Eidelman" w:date="2024-09-28T09:52:00Z" w16du:dateUtc="2024-09-28T06:52:00Z">
        <w:r w:rsidRPr="007E1AFA">
          <w:t>Results</w:t>
        </w:r>
        <w:r>
          <w:t xml:space="preserve"> on original data:</w:t>
        </w:r>
      </w:ins>
    </w:p>
    <w:p w14:paraId="0731F777" w14:textId="0CCE61E2" w:rsidR="007E1AFA" w:rsidRDefault="007E1AFA" w:rsidP="00167F5B">
      <w:pPr>
        <w:autoSpaceDE/>
        <w:autoSpaceDN/>
        <w:spacing w:before="100" w:beforeAutospacing="1" w:after="100" w:afterAutospacing="1"/>
        <w:ind w:left="720"/>
        <w:jc w:val="left"/>
        <w:rPr>
          <w:ins w:id="762" w:author="Elli Eidelman" w:date="2024-09-28T09:52:00Z" w16du:dateUtc="2024-09-28T06:52:00Z"/>
        </w:rPr>
      </w:pPr>
      <w:ins w:id="763" w:author="Elli Eidelman" w:date="2024-09-28T09:52:00Z" w16du:dateUtc="2024-09-28T06:52:00Z">
        <w:r w:rsidRPr="007E1AFA">
          <w:rPr>
            <w:b/>
            <w:bCs/>
            <w:u w:val="single"/>
            <w:rPrChange w:id="764" w:author="Elli Eidelman" w:date="2024-09-28T09:54:00Z" w16du:dateUtc="2024-09-28T06:54:00Z">
              <w:rPr/>
            </w:rPrChange>
          </w:rPr>
          <w:t>Depth</w:t>
        </w:r>
        <w:r>
          <w:t>:</w:t>
        </w:r>
      </w:ins>
      <w:ins w:id="765" w:author="Elli Eidelman" w:date="2024-09-28T09:53:00Z" w16du:dateUtc="2024-09-28T06:53:00Z">
        <w:r>
          <w:br/>
        </w:r>
        <w:r w:rsidRPr="007E1AFA">
          <w:rPr>
            <w:u w:val="single"/>
            <w:rPrChange w:id="766" w:author="Elli Eidelman" w:date="2024-09-28T09:54:00Z" w16du:dateUtc="2024-09-28T06:54:00Z">
              <w:rPr/>
            </w:rPrChange>
          </w:rPr>
          <w:t>confusion matrix</w:t>
        </w:r>
        <w:r>
          <w:t>:</w:t>
        </w:r>
      </w:ins>
    </w:p>
    <w:tbl>
      <w:tblPr>
        <w:tblStyle w:val="TableGrid"/>
        <w:tblW w:w="0" w:type="auto"/>
        <w:tblInd w:w="720" w:type="dxa"/>
        <w:tblLook w:val="04A0" w:firstRow="1" w:lastRow="0" w:firstColumn="1" w:lastColumn="0" w:noHBand="0" w:noVBand="1"/>
        <w:tblPrChange w:id="767" w:author="Elli Eidelman" w:date="2024-09-28T10:03:00Z" w16du:dateUtc="2024-09-28T07:03:00Z">
          <w:tblPr>
            <w:tblStyle w:val="TableGrid"/>
            <w:tblW w:w="0" w:type="auto"/>
            <w:tblInd w:w="720" w:type="dxa"/>
            <w:tblLook w:val="04A0" w:firstRow="1" w:lastRow="0" w:firstColumn="1" w:lastColumn="0" w:noHBand="0" w:noVBand="1"/>
          </w:tblPr>
        </w:tblPrChange>
      </w:tblPr>
      <w:tblGrid>
        <w:gridCol w:w="4315"/>
        <w:gridCol w:w="3749"/>
        <w:tblGridChange w:id="768">
          <w:tblGrid>
            <w:gridCol w:w="4315"/>
            <w:gridCol w:w="3749"/>
            <w:gridCol w:w="566"/>
          </w:tblGrid>
        </w:tblGridChange>
      </w:tblGrid>
      <w:tr w:rsidR="007E1AFA" w14:paraId="3427E1EB" w14:textId="77777777" w:rsidTr="009644F1">
        <w:trPr>
          <w:ins w:id="769" w:author="Elli Eidelman" w:date="2024-09-28T09:52:00Z" w16du:dateUtc="2024-09-28T06:52:00Z"/>
        </w:trPr>
        <w:tc>
          <w:tcPr>
            <w:tcW w:w="4315" w:type="dxa"/>
            <w:tcPrChange w:id="770" w:author="Elli Eidelman" w:date="2024-09-28T10:03:00Z" w16du:dateUtc="2024-09-28T07:03:00Z">
              <w:tcPr>
                <w:tcW w:w="4675" w:type="dxa"/>
              </w:tcPr>
            </w:tcPrChange>
          </w:tcPr>
          <w:p w14:paraId="687510DD" w14:textId="0678C53E" w:rsidR="007E1AFA" w:rsidRDefault="007E1AFA" w:rsidP="00167F5B">
            <w:pPr>
              <w:autoSpaceDE/>
              <w:autoSpaceDN/>
              <w:spacing w:before="100" w:beforeAutospacing="1" w:after="100" w:afterAutospacing="1"/>
              <w:jc w:val="left"/>
              <w:rPr>
                <w:ins w:id="771" w:author="Elli Eidelman" w:date="2024-09-28T09:52:00Z" w16du:dateUtc="2024-09-28T06:52:00Z"/>
              </w:rPr>
            </w:pPr>
            <w:ins w:id="772" w:author="Elli Eidelman" w:date="2024-09-28T09:52:00Z" w16du:dateUtc="2024-09-28T06:52:00Z">
              <w:r>
                <w:t>73</w:t>
              </w:r>
            </w:ins>
          </w:p>
        </w:tc>
        <w:tc>
          <w:tcPr>
            <w:tcW w:w="3749" w:type="dxa"/>
            <w:tcPrChange w:id="773" w:author="Elli Eidelman" w:date="2024-09-28T10:03:00Z" w16du:dateUtc="2024-09-28T07:03:00Z">
              <w:tcPr>
                <w:tcW w:w="4675" w:type="dxa"/>
                <w:gridSpan w:val="2"/>
              </w:tcPr>
            </w:tcPrChange>
          </w:tcPr>
          <w:p w14:paraId="6E14EF29" w14:textId="093B5D94" w:rsidR="007E1AFA" w:rsidRDefault="007E1AFA" w:rsidP="00167F5B">
            <w:pPr>
              <w:autoSpaceDE/>
              <w:autoSpaceDN/>
              <w:spacing w:before="100" w:beforeAutospacing="1" w:after="100" w:afterAutospacing="1"/>
              <w:jc w:val="left"/>
              <w:rPr>
                <w:ins w:id="774" w:author="Elli Eidelman" w:date="2024-09-28T09:52:00Z" w16du:dateUtc="2024-09-28T06:52:00Z"/>
              </w:rPr>
            </w:pPr>
            <w:ins w:id="775" w:author="Elli Eidelman" w:date="2024-09-28T09:53:00Z" w16du:dateUtc="2024-09-28T06:53:00Z">
              <w:r>
                <w:t>40</w:t>
              </w:r>
            </w:ins>
          </w:p>
        </w:tc>
      </w:tr>
      <w:tr w:rsidR="007E1AFA" w14:paraId="5B6D4A1C" w14:textId="77777777" w:rsidTr="009644F1">
        <w:trPr>
          <w:ins w:id="776" w:author="Elli Eidelman" w:date="2024-09-28T09:52:00Z" w16du:dateUtc="2024-09-28T06:52:00Z"/>
        </w:trPr>
        <w:tc>
          <w:tcPr>
            <w:tcW w:w="4315" w:type="dxa"/>
            <w:tcPrChange w:id="777" w:author="Elli Eidelman" w:date="2024-09-28T10:03:00Z" w16du:dateUtc="2024-09-28T07:03:00Z">
              <w:tcPr>
                <w:tcW w:w="4675" w:type="dxa"/>
              </w:tcPr>
            </w:tcPrChange>
          </w:tcPr>
          <w:p w14:paraId="7912CF1B" w14:textId="3BC81149" w:rsidR="007E1AFA" w:rsidRDefault="007E1AFA" w:rsidP="00167F5B">
            <w:pPr>
              <w:autoSpaceDE/>
              <w:autoSpaceDN/>
              <w:spacing w:before="100" w:beforeAutospacing="1" w:after="100" w:afterAutospacing="1"/>
              <w:jc w:val="left"/>
              <w:rPr>
                <w:ins w:id="778" w:author="Elli Eidelman" w:date="2024-09-28T09:52:00Z" w16du:dateUtc="2024-09-28T06:52:00Z"/>
              </w:rPr>
            </w:pPr>
            <w:ins w:id="779" w:author="Elli Eidelman" w:date="2024-09-28T09:53:00Z" w16du:dateUtc="2024-09-28T06:53:00Z">
              <w:r>
                <w:t>61</w:t>
              </w:r>
            </w:ins>
          </w:p>
        </w:tc>
        <w:tc>
          <w:tcPr>
            <w:tcW w:w="3749" w:type="dxa"/>
            <w:tcPrChange w:id="780" w:author="Elli Eidelman" w:date="2024-09-28T10:03:00Z" w16du:dateUtc="2024-09-28T07:03:00Z">
              <w:tcPr>
                <w:tcW w:w="4675" w:type="dxa"/>
                <w:gridSpan w:val="2"/>
              </w:tcPr>
            </w:tcPrChange>
          </w:tcPr>
          <w:p w14:paraId="61A03DBC" w14:textId="0A4A7006" w:rsidR="007E1AFA" w:rsidRDefault="007E1AFA" w:rsidP="00167F5B">
            <w:pPr>
              <w:autoSpaceDE/>
              <w:autoSpaceDN/>
              <w:spacing w:before="100" w:beforeAutospacing="1" w:after="100" w:afterAutospacing="1"/>
              <w:jc w:val="left"/>
              <w:rPr>
                <w:ins w:id="781" w:author="Elli Eidelman" w:date="2024-09-28T09:52:00Z" w16du:dateUtc="2024-09-28T06:52:00Z"/>
              </w:rPr>
            </w:pPr>
            <w:ins w:id="782" w:author="Elli Eidelman" w:date="2024-09-28T09:53:00Z" w16du:dateUtc="2024-09-28T06:53:00Z">
              <w:r>
                <w:t>57</w:t>
              </w:r>
            </w:ins>
          </w:p>
        </w:tc>
      </w:tr>
    </w:tbl>
    <w:p w14:paraId="4D3CA799" w14:textId="5F5A9D27" w:rsidR="007E1AFA" w:rsidRDefault="007E1AFA" w:rsidP="00167F5B">
      <w:pPr>
        <w:autoSpaceDE/>
        <w:autoSpaceDN/>
        <w:spacing w:before="100" w:beforeAutospacing="1" w:after="100" w:afterAutospacing="1"/>
        <w:ind w:left="720"/>
        <w:jc w:val="left"/>
        <w:rPr>
          <w:ins w:id="783" w:author="Elli Eidelman" w:date="2024-09-28T10:02:00Z" w16du:dateUtc="2024-09-28T07:02:00Z"/>
        </w:rPr>
      </w:pPr>
      <w:ins w:id="784" w:author="Elli Eidelman" w:date="2024-09-28T09:52:00Z" w16du:dateUtc="2024-09-28T06:52:00Z">
        <w:r w:rsidRPr="007E1AFA">
          <w:rPr>
            <w:u w:val="single"/>
            <w:rPrChange w:id="785" w:author="Elli Eidelman" w:date="2024-09-28T09:54:00Z" w16du:dateUtc="2024-09-28T06:54:00Z">
              <w:rPr/>
            </w:rPrChange>
          </w:rPr>
          <w:t xml:space="preserve"> </w:t>
        </w:r>
      </w:ins>
      <w:ins w:id="786" w:author="Elli Eidelman" w:date="2024-09-28T09:54:00Z" w16du:dateUtc="2024-09-28T06:54:00Z">
        <w:r w:rsidRPr="007E1AFA">
          <w:rPr>
            <w:u w:val="single"/>
            <w:rPrChange w:id="787" w:author="Elli Eidelman" w:date="2024-09-28T09:54:00Z" w16du:dateUtc="2024-09-28T06:54:00Z">
              <w:rPr/>
            </w:rPrChange>
          </w:rPr>
          <w:t>Classification report</w:t>
        </w:r>
        <w:r>
          <w:t>:</w:t>
        </w:r>
      </w:ins>
    </w:p>
    <w:tbl>
      <w:tblPr>
        <w:tblStyle w:val="TableGrid"/>
        <w:tblW w:w="0" w:type="auto"/>
        <w:tblInd w:w="680" w:type="dxa"/>
        <w:tblLook w:val="04A0" w:firstRow="1" w:lastRow="0" w:firstColumn="1" w:lastColumn="0" w:noHBand="0" w:noVBand="1"/>
        <w:tblPrChange w:id="788" w:author="Elli Eidelman" w:date="2024-09-28T10:03:00Z" w16du:dateUtc="2024-09-28T07:03:00Z">
          <w:tblPr>
            <w:tblStyle w:val="TableGrid"/>
            <w:tblW w:w="0" w:type="auto"/>
            <w:tblInd w:w="720" w:type="dxa"/>
            <w:tblLook w:val="04A0" w:firstRow="1" w:lastRow="0" w:firstColumn="1" w:lastColumn="0" w:noHBand="0" w:noVBand="1"/>
          </w:tblPr>
        </w:tblPrChange>
      </w:tblPr>
      <w:tblGrid>
        <w:gridCol w:w="24"/>
        <w:gridCol w:w="3711"/>
        <w:gridCol w:w="340"/>
        <w:gridCol w:w="4075"/>
        <w:tblGridChange w:id="789">
          <w:tblGrid>
            <w:gridCol w:w="680"/>
            <w:gridCol w:w="40"/>
            <w:gridCol w:w="3955"/>
            <w:gridCol w:w="80"/>
            <w:gridCol w:w="280"/>
            <w:gridCol w:w="3795"/>
            <w:gridCol w:w="520"/>
          </w:tblGrid>
        </w:tblGridChange>
      </w:tblGrid>
      <w:tr w:rsidR="007E1AFA" w:rsidRPr="0015572C" w14:paraId="450B406D" w14:textId="77777777" w:rsidTr="009644F1">
        <w:trPr>
          <w:trHeight w:val="132"/>
          <w:hidden/>
          <w:ins w:id="790" w:author="Elli Eidelman" w:date="2024-09-28T09:57:00Z" w16du:dateUtc="2024-09-28T06:57:00Z"/>
          <w:trPrChange w:id="791" w:author="Elli Eidelman" w:date="2024-09-28T10:03:00Z" w16du:dateUtc="2024-09-28T07:03:00Z">
            <w:trPr>
              <w:gridBefore w:val="2"/>
              <w:hidden/>
            </w:trPr>
          </w:trPrChange>
        </w:trPr>
        <w:tc>
          <w:tcPr>
            <w:tcW w:w="4075" w:type="dxa"/>
            <w:gridSpan w:val="3"/>
            <w:tcPrChange w:id="792" w:author="Elli Eidelman" w:date="2024-09-28T10:03:00Z" w16du:dateUtc="2024-09-28T07:03:00Z">
              <w:tcPr>
                <w:tcW w:w="4675" w:type="dxa"/>
                <w:gridSpan w:val="3"/>
              </w:tcPr>
            </w:tcPrChange>
          </w:tcPr>
          <w:p w14:paraId="6B32E603" w14:textId="77777777" w:rsidR="007E1AFA" w:rsidRPr="0015572C" w:rsidRDefault="007E1AFA" w:rsidP="0015572C">
            <w:pPr>
              <w:autoSpaceDE/>
              <w:autoSpaceDN/>
              <w:spacing w:before="100" w:beforeAutospacing="1" w:after="100" w:afterAutospacing="1"/>
              <w:jc w:val="left"/>
              <w:rPr>
                <w:ins w:id="793" w:author="Elli Eidelman" w:date="2024-09-28T09:57:00Z" w16du:dateUtc="2024-09-28T06:57:00Z"/>
                <w:vanish/>
              </w:rPr>
            </w:pPr>
          </w:p>
        </w:tc>
        <w:tc>
          <w:tcPr>
            <w:tcW w:w="4075" w:type="dxa"/>
            <w:tcPrChange w:id="794" w:author="Elli Eidelman" w:date="2024-09-28T10:03:00Z" w16du:dateUtc="2024-09-28T07:03:00Z">
              <w:tcPr>
                <w:tcW w:w="4675" w:type="dxa"/>
                <w:gridSpan w:val="2"/>
              </w:tcPr>
            </w:tcPrChange>
          </w:tcPr>
          <w:p w14:paraId="1AAEF575" w14:textId="61AA2E89" w:rsidR="007E1AFA" w:rsidRPr="0015572C" w:rsidRDefault="007E1AFA" w:rsidP="0015572C">
            <w:pPr>
              <w:autoSpaceDE/>
              <w:autoSpaceDN/>
              <w:spacing w:before="100" w:beforeAutospacing="1" w:after="100" w:afterAutospacing="1"/>
              <w:jc w:val="left"/>
              <w:rPr>
                <w:ins w:id="795" w:author="Elli Eidelman" w:date="2024-09-28T09:57:00Z" w16du:dateUtc="2024-09-28T06:57:00Z"/>
                <w:vanish/>
              </w:rPr>
            </w:pPr>
          </w:p>
        </w:tc>
      </w:tr>
      <w:tr w:rsidR="007E1AFA" w:rsidRPr="0015572C" w14:paraId="5B9973DC" w14:textId="77777777" w:rsidTr="009644F1">
        <w:trPr>
          <w:trHeight w:val="132"/>
          <w:hidden/>
          <w:ins w:id="796" w:author="Elli Eidelman" w:date="2024-09-28T09:57:00Z" w16du:dateUtc="2024-09-28T06:57:00Z"/>
          <w:trPrChange w:id="797" w:author="Elli Eidelman" w:date="2024-09-28T10:03:00Z" w16du:dateUtc="2024-09-28T07:03:00Z">
            <w:trPr>
              <w:gridBefore w:val="2"/>
              <w:hidden/>
            </w:trPr>
          </w:trPrChange>
        </w:trPr>
        <w:tc>
          <w:tcPr>
            <w:tcW w:w="4075" w:type="dxa"/>
            <w:gridSpan w:val="3"/>
            <w:tcPrChange w:id="798" w:author="Elli Eidelman" w:date="2024-09-28T10:03:00Z" w16du:dateUtc="2024-09-28T07:03:00Z">
              <w:tcPr>
                <w:tcW w:w="4675" w:type="dxa"/>
                <w:gridSpan w:val="3"/>
              </w:tcPr>
            </w:tcPrChange>
          </w:tcPr>
          <w:p w14:paraId="59D0C797" w14:textId="67CE5BF3" w:rsidR="007E1AFA" w:rsidRPr="0015572C" w:rsidRDefault="007E1AFA" w:rsidP="007E1AFA">
            <w:pPr>
              <w:autoSpaceDE/>
              <w:autoSpaceDN/>
              <w:spacing w:before="100" w:beforeAutospacing="1" w:after="100" w:afterAutospacing="1"/>
              <w:jc w:val="left"/>
              <w:rPr>
                <w:ins w:id="799" w:author="Elli Eidelman" w:date="2024-09-28T09:57:00Z" w16du:dateUtc="2024-09-28T06:57:00Z"/>
                <w:vanish/>
              </w:rPr>
            </w:pPr>
          </w:p>
        </w:tc>
        <w:tc>
          <w:tcPr>
            <w:tcW w:w="4075" w:type="dxa"/>
            <w:tcPrChange w:id="800" w:author="Elli Eidelman" w:date="2024-09-28T10:03:00Z" w16du:dateUtc="2024-09-28T07:03:00Z">
              <w:tcPr>
                <w:tcW w:w="4675" w:type="dxa"/>
                <w:gridSpan w:val="2"/>
              </w:tcPr>
            </w:tcPrChange>
          </w:tcPr>
          <w:p w14:paraId="3985C313" w14:textId="0F7DCA80" w:rsidR="007E1AFA" w:rsidRPr="0015572C" w:rsidRDefault="007E1AFA" w:rsidP="0015572C">
            <w:pPr>
              <w:autoSpaceDE/>
              <w:autoSpaceDN/>
              <w:spacing w:before="100" w:beforeAutospacing="1" w:after="100" w:afterAutospacing="1"/>
              <w:jc w:val="left"/>
              <w:rPr>
                <w:ins w:id="801" w:author="Elli Eidelman" w:date="2024-09-28T09:57:00Z" w16du:dateUtc="2024-09-28T06:57:00Z"/>
                <w:vanish/>
              </w:rPr>
            </w:pPr>
          </w:p>
        </w:tc>
      </w:tr>
      <w:tr w:rsidR="007E1AFA" w:rsidRPr="0015572C" w14:paraId="71C6AEB2" w14:textId="77777777" w:rsidTr="009644F1">
        <w:trPr>
          <w:trHeight w:val="132"/>
          <w:hidden/>
          <w:ins w:id="802" w:author="Elli Eidelman" w:date="2024-09-28T09:57:00Z" w16du:dateUtc="2024-09-28T06:57:00Z"/>
          <w:trPrChange w:id="803" w:author="Elli Eidelman" w:date="2024-09-28T10:03:00Z" w16du:dateUtc="2024-09-28T07:03:00Z">
            <w:trPr>
              <w:gridBefore w:val="2"/>
              <w:hidden/>
            </w:trPr>
          </w:trPrChange>
        </w:trPr>
        <w:tc>
          <w:tcPr>
            <w:tcW w:w="4075" w:type="dxa"/>
            <w:gridSpan w:val="3"/>
            <w:tcPrChange w:id="804" w:author="Elli Eidelman" w:date="2024-09-28T10:03:00Z" w16du:dateUtc="2024-09-28T07:03:00Z">
              <w:tcPr>
                <w:tcW w:w="4675" w:type="dxa"/>
                <w:gridSpan w:val="3"/>
              </w:tcPr>
            </w:tcPrChange>
          </w:tcPr>
          <w:p w14:paraId="06638D12" w14:textId="77777777" w:rsidR="007E1AFA" w:rsidRPr="0015572C" w:rsidRDefault="007E1AFA" w:rsidP="0015572C">
            <w:pPr>
              <w:autoSpaceDE/>
              <w:autoSpaceDN/>
              <w:spacing w:before="100" w:beforeAutospacing="1" w:after="100" w:afterAutospacing="1"/>
              <w:jc w:val="left"/>
              <w:rPr>
                <w:ins w:id="805" w:author="Elli Eidelman" w:date="2024-09-28T09:57:00Z" w16du:dateUtc="2024-09-28T06:57:00Z"/>
                <w:vanish/>
              </w:rPr>
            </w:pPr>
          </w:p>
        </w:tc>
        <w:tc>
          <w:tcPr>
            <w:tcW w:w="4075" w:type="dxa"/>
            <w:tcPrChange w:id="806" w:author="Elli Eidelman" w:date="2024-09-28T10:03:00Z" w16du:dateUtc="2024-09-28T07:03:00Z">
              <w:tcPr>
                <w:tcW w:w="4675" w:type="dxa"/>
                <w:gridSpan w:val="2"/>
              </w:tcPr>
            </w:tcPrChange>
          </w:tcPr>
          <w:p w14:paraId="3427B139" w14:textId="72AA761B" w:rsidR="007E1AFA" w:rsidRPr="0015572C" w:rsidRDefault="007E1AFA" w:rsidP="0015572C">
            <w:pPr>
              <w:autoSpaceDE/>
              <w:autoSpaceDN/>
              <w:spacing w:before="100" w:beforeAutospacing="1" w:after="100" w:afterAutospacing="1"/>
              <w:jc w:val="left"/>
              <w:rPr>
                <w:ins w:id="807" w:author="Elli Eidelman" w:date="2024-09-28T09:57:00Z" w16du:dateUtc="2024-09-28T06:57:00Z"/>
                <w:vanish/>
              </w:rPr>
            </w:pPr>
          </w:p>
        </w:tc>
      </w:tr>
      <w:tr w:rsidR="007E1AFA" w:rsidRPr="0015572C" w14:paraId="446FE940" w14:textId="77777777" w:rsidTr="009644F1">
        <w:trPr>
          <w:trHeight w:val="132"/>
          <w:hidden/>
          <w:ins w:id="808" w:author="Elli Eidelman" w:date="2024-09-28T09:57:00Z" w16du:dateUtc="2024-09-28T06:57:00Z"/>
          <w:trPrChange w:id="809" w:author="Elli Eidelman" w:date="2024-09-28T10:03:00Z" w16du:dateUtc="2024-09-28T07:03:00Z">
            <w:trPr>
              <w:gridBefore w:val="2"/>
              <w:hidden/>
            </w:trPr>
          </w:trPrChange>
        </w:trPr>
        <w:tc>
          <w:tcPr>
            <w:tcW w:w="4075" w:type="dxa"/>
            <w:gridSpan w:val="3"/>
            <w:tcPrChange w:id="810" w:author="Elli Eidelman" w:date="2024-09-28T10:03:00Z" w16du:dateUtc="2024-09-28T07:03:00Z">
              <w:tcPr>
                <w:tcW w:w="4675" w:type="dxa"/>
                <w:gridSpan w:val="3"/>
              </w:tcPr>
            </w:tcPrChange>
          </w:tcPr>
          <w:p w14:paraId="109D7DD9" w14:textId="77777777" w:rsidR="007E1AFA" w:rsidRPr="0015572C" w:rsidRDefault="007E1AFA" w:rsidP="0015572C">
            <w:pPr>
              <w:autoSpaceDE/>
              <w:autoSpaceDN/>
              <w:spacing w:before="100" w:beforeAutospacing="1" w:after="100" w:afterAutospacing="1"/>
              <w:jc w:val="left"/>
              <w:rPr>
                <w:ins w:id="811" w:author="Elli Eidelman" w:date="2024-09-28T09:57:00Z" w16du:dateUtc="2024-09-28T06:57:00Z"/>
                <w:vanish/>
              </w:rPr>
            </w:pPr>
          </w:p>
        </w:tc>
        <w:tc>
          <w:tcPr>
            <w:tcW w:w="4075" w:type="dxa"/>
            <w:tcPrChange w:id="812" w:author="Elli Eidelman" w:date="2024-09-28T10:03:00Z" w16du:dateUtc="2024-09-28T07:03:00Z">
              <w:tcPr>
                <w:tcW w:w="4675" w:type="dxa"/>
                <w:gridSpan w:val="2"/>
              </w:tcPr>
            </w:tcPrChange>
          </w:tcPr>
          <w:p w14:paraId="04F19F10" w14:textId="77777777" w:rsidR="007E1AFA" w:rsidRPr="0015572C" w:rsidRDefault="007E1AFA" w:rsidP="0015572C">
            <w:pPr>
              <w:autoSpaceDE/>
              <w:autoSpaceDN/>
              <w:spacing w:before="100" w:beforeAutospacing="1" w:after="100" w:afterAutospacing="1"/>
              <w:jc w:val="left"/>
              <w:rPr>
                <w:ins w:id="813" w:author="Elli Eidelman" w:date="2024-09-28T09:57:00Z" w16du:dateUtc="2024-09-28T06:57:00Z"/>
                <w:vanish/>
              </w:rPr>
            </w:pPr>
          </w:p>
        </w:tc>
      </w:tr>
      <w:tr w:rsidR="007E1AFA" w:rsidRPr="0015572C" w14:paraId="4379F015" w14:textId="77777777" w:rsidTr="009644F1">
        <w:trPr>
          <w:trHeight w:val="132"/>
          <w:hidden/>
          <w:ins w:id="814" w:author="Elli Eidelman" w:date="2024-09-28T09:57:00Z" w16du:dateUtc="2024-09-28T06:57:00Z"/>
          <w:trPrChange w:id="815" w:author="Elli Eidelman" w:date="2024-09-28T10:03:00Z" w16du:dateUtc="2024-09-28T07:03:00Z">
            <w:trPr>
              <w:gridBefore w:val="2"/>
              <w:hidden/>
            </w:trPr>
          </w:trPrChange>
        </w:trPr>
        <w:tc>
          <w:tcPr>
            <w:tcW w:w="4075" w:type="dxa"/>
            <w:gridSpan w:val="3"/>
            <w:tcPrChange w:id="816" w:author="Elli Eidelman" w:date="2024-09-28T10:03:00Z" w16du:dateUtc="2024-09-28T07:03:00Z">
              <w:tcPr>
                <w:tcW w:w="4675" w:type="dxa"/>
                <w:gridSpan w:val="3"/>
              </w:tcPr>
            </w:tcPrChange>
          </w:tcPr>
          <w:p w14:paraId="1A3A7807" w14:textId="77777777" w:rsidR="007E1AFA" w:rsidRPr="0015572C" w:rsidRDefault="007E1AFA" w:rsidP="0015572C">
            <w:pPr>
              <w:autoSpaceDE/>
              <w:autoSpaceDN/>
              <w:spacing w:before="100" w:beforeAutospacing="1" w:after="100" w:afterAutospacing="1"/>
              <w:jc w:val="left"/>
              <w:rPr>
                <w:ins w:id="817" w:author="Elli Eidelman" w:date="2024-09-28T09:57:00Z" w16du:dateUtc="2024-09-28T06:57:00Z"/>
                <w:vanish/>
              </w:rPr>
            </w:pPr>
          </w:p>
        </w:tc>
        <w:tc>
          <w:tcPr>
            <w:tcW w:w="4075" w:type="dxa"/>
            <w:tcPrChange w:id="818" w:author="Elli Eidelman" w:date="2024-09-28T10:03:00Z" w16du:dateUtc="2024-09-28T07:03:00Z">
              <w:tcPr>
                <w:tcW w:w="4675" w:type="dxa"/>
                <w:gridSpan w:val="2"/>
              </w:tcPr>
            </w:tcPrChange>
          </w:tcPr>
          <w:p w14:paraId="501B5432" w14:textId="77777777" w:rsidR="007E1AFA" w:rsidRPr="0015572C" w:rsidRDefault="007E1AFA" w:rsidP="0015572C">
            <w:pPr>
              <w:autoSpaceDE/>
              <w:autoSpaceDN/>
              <w:spacing w:before="100" w:beforeAutospacing="1" w:after="100" w:afterAutospacing="1"/>
              <w:jc w:val="left"/>
              <w:rPr>
                <w:ins w:id="819" w:author="Elli Eidelman" w:date="2024-09-28T09:57:00Z" w16du:dateUtc="2024-09-28T06:57:00Z"/>
                <w:vanish/>
              </w:rPr>
            </w:pPr>
          </w:p>
        </w:tc>
      </w:tr>
      <w:tr w:rsidR="007E1AFA" w:rsidRPr="0015572C" w14:paraId="37B87DBD" w14:textId="77777777" w:rsidTr="009644F1">
        <w:trPr>
          <w:trHeight w:val="132"/>
          <w:hidden/>
          <w:ins w:id="820" w:author="Elli Eidelman" w:date="2024-09-28T09:57:00Z" w16du:dateUtc="2024-09-28T06:57:00Z"/>
          <w:trPrChange w:id="821" w:author="Elli Eidelman" w:date="2024-09-28T10:03:00Z" w16du:dateUtc="2024-09-28T07:03:00Z">
            <w:trPr>
              <w:gridBefore w:val="2"/>
              <w:hidden/>
            </w:trPr>
          </w:trPrChange>
        </w:trPr>
        <w:tc>
          <w:tcPr>
            <w:tcW w:w="4075" w:type="dxa"/>
            <w:gridSpan w:val="3"/>
            <w:tcPrChange w:id="822" w:author="Elli Eidelman" w:date="2024-09-28T10:03:00Z" w16du:dateUtc="2024-09-28T07:03:00Z">
              <w:tcPr>
                <w:tcW w:w="4675" w:type="dxa"/>
                <w:gridSpan w:val="3"/>
              </w:tcPr>
            </w:tcPrChange>
          </w:tcPr>
          <w:p w14:paraId="4756C968" w14:textId="77777777" w:rsidR="007E1AFA" w:rsidRPr="0015572C" w:rsidRDefault="007E1AFA" w:rsidP="0015572C">
            <w:pPr>
              <w:autoSpaceDE/>
              <w:autoSpaceDN/>
              <w:spacing w:before="100" w:beforeAutospacing="1" w:after="100" w:afterAutospacing="1"/>
              <w:jc w:val="left"/>
              <w:rPr>
                <w:ins w:id="823" w:author="Elli Eidelman" w:date="2024-09-28T09:57:00Z" w16du:dateUtc="2024-09-28T06:57:00Z"/>
                <w:vanish/>
              </w:rPr>
            </w:pPr>
          </w:p>
        </w:tc>
        <w:tc>
          <w:tcPr>
            <w:tcW w:w="4075" w:type="dxa"/>
            <w:tcPrChange w:id="824" w:author="Elli Eidelman" w:date="2024-09-28T10:03:00Z" w16du:dateUtc="2024-09-28T07:03:00Z">
              <w:tcPr>
                <w:tcW w:w="4675" w:type="dxa"/>
                <w:gridSpan w:val="2"/>
              </w:tcPr>
            </w:tcPrChange>
          </w:tcPr>
          <w:p w14:paraId="677968DB" w14:textId="77777777" w:rsidR="007E1AFA" w:rsidRPr="0015572C" w:rsidRDefault="007E1AFA" w:rsidP="0015572C">
            <w:pPr>
              <w:autoSpaceDE/>
              <w:autoSpaceDN/>
              <w:spacing w:before="100" w:beforeAutospacing="1" w:after="100" w:afterAutospacing="1"/>
              <w:jc w:val="left"/>
              <w:rPr>
                <w:ins w:id="825" w:author="Elli Eidelman" w:date="2024-09-28T09:57:00Z" w16du:dateUtc="2024-09-28T06:57:00Z"/>
                <w:vanish/>
              </w:rPr>
            </w:pPr>
          </w:p>
        </w:tc>
      </w:tr>
      <w:tr w:rsidR="007E1AFA" w:rsidRPr="0015572C" w14:paraId="0FC6C286" w14:textId="77777777" w:rsidTr="009644F1">
        <w:trPr>
          <w:trHeight w:val="132"/>
          <w:hidden/>
          <w:ins w:id="826" w:author="Elli Eidelman" w:date="2024-09-28T09:57:00Z" w16du:dateUtc="2024-09-28T06:57:00Z"/>
          <w:trPrChange w:id="827" w:author="Elli Eidelman" w:date="2024-09-28T10:03:00Z" w16du:dateUtc="2024-09-28T07:03:00Z">
            <w:trPr>
              <w:gridBefore w:val="2"/>
              <w:hidden/>
            </w:trPr>
          </w:trPrChange>
        </w:trPr>
        <w:tc>
          <w:tcPr>
            <w:tcW w:w="4075" w:type="dxa"/>
            <w:gridSpan w:val="3"/>
            <w:tcPrChange w:id="828" w:author="Elli Eidelman" w:date="2024-09-28T10:03:00Z" w16du:dateUtc="2024-09-28T07:03:00Z">
              <w:tcPr>
                <w:tcW w:w="4675" w:type="dxa"/>
                <w:gridSpan w:val="3"/>
              </w:tcPr>
            </w:tcPrChange>
          </w:tcPr>
          <w:p w14:paraId="16CCA7E5" w14:textId="77777777" w:rsidR="007E1AFA" w:rsidRPr="0015572C" w:rsidRDefault="007E1AFA" w:rsidP="0015572C">
            <w:pPr>
              <w:autoSpaceDE/>
              <w:autoSpaceDN/>
              <w:spacing w:before="100" w:beforeAutospacing="1" w:after="100" w:afterAutospacing="1"/>
              <w:jc w:val="left"/>
              <w:rPr>
                <w:ins w:id="829" w:author="Elli Eidelman" w:date="2024-09-28T09:57:00Z" w16du:dateUtc="2024-09-28T06:57:00Z"/>
                <w:vanish/>
              </w:rPr>
            </w:pPr>
          </w:p>
        </w:tc>
        <w:tc>
          <w:tcPr>
            <w:tcW w:w="4075" w:type="dxa"/>
            <w:tcPrChange w:id="830" w:author="Elli Eidelman" w:date="2024-09-28T10:03:00Z" w16du:dateUtc="2024-09-28T07:03:00Z">
              <w:tcPr>
                <w:tcW w:w="4675" w:type="dxa"/>
                <w:gridSpan w:val="2"/>
              </w:tcPr>
            </w:tcPrChange>
          </w:tcPr>
          <w:p w14:paraId="4451C386" w14:textId="77777777" w:rsidR="007E1AFA" w:rsidRPr="0015572C" w:rsidRDefault="007E1AFA" w:rsidP="0015572C">
            <w:pPr>
              <w:autoSpaceDE/>
              <w:autoSpaceDN/>
              <w:spacing w:before="100" w:beforeAutospacing="1" w:after="100" w:afterAutospacing="1"/>
              <w:jc w:val="left"/>
              <w:rPr>
                <w:ins w:id="831" w:author="Elli Eidelman" w:date="2024-09-28T09:57:00Z" w16du:dateUtc="2024-09-28T06:57:00Z"/>
                <w:vanish/>
              </w:rPr>
            </w:pPr>
          </w:p>
        </w:tc>
      </w:tr>
      <w:tr w:rsidR="007E1AFA" w:rsidRPr="0015572C" w14:paraId="15963BEE" w14:textId="77777777" w:rsidTr="009644F1">
        <w:trPr>
          <w:trHeight w:val="132"/>
          <w:hidden/>
          <w:ins w:id="832" w:author="Elli Eidelman" w:date="2024-09-28T09:57:00Z" w16du:dateUtc="2024-09-28T06:57:00Z"/>
          <w:trPrChange w:id="833" w:author="Elli Eidelman" w:date="2024-09-28T10:03:00Z" w16du:dateUtc="2024-09-28T07:03:00Z">
            <w:trPr>
              <w:gridBefore w:val="2"/>
              <w:hidden/>
            </w:trPr>
          </w:trPrChange>
        </w:trPr>
        <w:tc>
          <w:tcPr>
            <w:tcW w:w="4075" w:type="dxa"/>
            <w:gridSpan w:val="3"/>
            <w:tcPrChange w:id="834" w:author="Elli Eidelman" w:date="2024-09-28T10:03:00Z" w16du:dateUtc="2024-09-28T07:03:00Z">
              <w:tcPr>
                <w:tcW w:w="4675" w:type="dxa"/>
                <w:gridSpan w:val="3"/>
              </w:tcPr>
            </w:tcPrChange>
          </w:tcPr>
          <w:p w14:paraId="5D126C85" w14:textId="77777777" w:rsidR="007E1AFA" w:rsidRPr="0015572C" w:rsidRDefault="007E1AFA" w:rsidP="0015572C">
            <w:pPr>
              <w:autoSpaceDE/>
              <w:autoSpaceDN/>
              <w:spacing w:before="100" w:beforeAutospacing="1" w:after="100" w:afterAutospacing="1"/>
              <w:jc w:val="left"/>
              <w:rPr>
                <w:ins w:id="835" w:author="Elli Eidelman" w:date="2024-09-28T09:57:00Z" w16du:dateUtc="2024-09-28T06:57:00Z"/>
                <w:vanish/>
              </w:rPr>
            </w:pPr>
          </w:p>
        </w:tc>
        <w:tc>
          <w:tcPr>
            <w:tcW w:w="4075" w:type="dxa"/>
            <w:tcPrChange w:id="836" w:author="Elli Eidelman" w:date="2024-09-28T10:03:00Z" w16du:dateUtc="2024-09-28T07:03:00Z">
              <w:tcPr>
                <w:tcW w:w="4675" w:type="dxa"/>
                <w:gridSpan w:val="2"/>
              </w:tcPr>
            </w:tcPrChange>
          </w:tcPr>
          <w:p w14:paraId="26DA08F4" w14:textId="77777777" w:rsidR="007E1AFA" w:rsidRPr="0015572C" w:rsidRDefault="007E1AFA" w:rsidP="0015572C">
            <w:pPr>
              <w:autoSpaceDE/>
              <w:autoSpaceDN/>
              <w:spacing w:before="100" w:beforeAutospacing="1" w:after="100" w:afterAutospacing="1"/>
              <w:jc w:val="left"/>
              <w:rPr>
                <w:ins w:id="837" w:author="Elli Eidelman" w:date="2024-09-28T09:57:00Z" w16du:dateUtc="2024-09-28T06:57:00Z"/>
                <w:vanish/>
              </w:rPr>
            </w:pPr>
          </w:p>
        </w:tc>
      </w:tr>
      <w:tr w:rsidR="007E1AFA" w:rsidRPr="008B57EF" w14:paraId="45B99C0C" w14:textId="77777777" w:rsidTr="009644F1">
        <w:tblPrEx>
          <w:tblPrExChange w:id="838" w:author="Elli Eidelman" w:date="2024-09-28T10:03:00Z" w16du:dateUtc="2024-09-28T07:03:00Z">
            <w:tblPrEx>
              <w:tblInd w:w="0" w:type="dxa"/>
            </w:tblPrEx>
          </w:tblPrExChange>
        </w:tblPrEx>
        <w:trPr>
          <w:gridBefore w:val="1"/>
          <w:wBefore w:w="24" w:type="dxa"/>
          <w:trHeight w:val="382"/>
          <w:ins w:id="839" w:author="Elli Eidelman" w:date="2024-09-28T09:59:00Z" w16du:dateUtc="2024-09-28T06:59:00Z"/>
        </w:trPr>
        <w:tc>
          <w:tcPr>
            <w:tcW w:w="3711" w:type="dxa"/>
            <w:tcPrChange w:id="840" w:author="Elli Eidelman" w:date="2024-09-28T10:03:00Z" w16du:dateUtc="2024-09-28T07:03:00Z">
              <w:tcPr>
                <w:tcW w:w="4675" w:type="dxa"/>
                <w:gridSpan w:val="3"/>
              </w:tcPr>
            </w:tcPrChange>
          </w:tcPr>
          <w:p w14:paraId="7F002785" w14:textId="343A43A4" w:rsidR="007E1AFA" w:rsidRPr="007E1AFA" w:rsidRDefault="007E1AFA" w:rsidP="008B57EF">
            <w:pPr>
              <w:autoSpaceDE/>
              <w:autoSpaceDN/>
              <w:spacing w:before="100" w:beforeAutospacing="1" w:after="100" w:afterAutospacing="1"/>
              <w:jc w:val="left"/>
              <w:rPr>
                <w:ins w:id="841" w:author="Elli Eidelman" w:date="2024-09-28T09:59:00Z" w16du:dateUtc="2024-09-28T06:59:00Z"/>
                <w:b/>
                <w:bCs/>
                <w:rPrChange w:id="842" w:author="Elli Eidelman" w:date="2024-09-28T09:59:00Z" w16du:dateUtc="2024-09-28T06:59:00Z">
                  <w:rPr>
                    <w:ins w:id="843" w:author="Elli Eidelman" w:date="2024-09-28T09:59:00Z" w16du:dateUtc="2024-09-28T06:59:00Z"/>
                  </w:rPr>
                </w:rPrChange>
              </w:rPr>
            </w:pPr>
            <w:ins w:id="844" w:author="Elli Eidelman" w:date="2024-09-28T09:59:00Z" w16du:dateUtc="2024-09-28T06:59:00Z">
              <w:r w:rsidRPr="007E1AFA">
                <w:rPr>
                  <w:b/>
                  <w:bCs/>
                  <w:rPrChange w:id="845" w:author="Elli Eidelman" w:date="2024-09-28T09:59:00Z" w16du:dateUtc="2024-09-28T06:59:00Z">
                    <w:rPr/>
                  </w:rPrChange>
                </w:rPr>
                <w:t>Metric</w:t>
              </w:r>
            </w:ins>
          </w:p>
        </w:tc>
        <w:tc>
          <w:tcPr>
            <w:tcW w:w="4415" w:type="dxa"/>
            <w:gridSpan w:val="2"/>
            <w:tcPrChange w:id="846" w:author="Elli Eidelman" w:date="2024-09-28T10:03:00Z" w16du:dateUtc="2024-09-28T07:03:00Z">
              <w:tcPr>
                <w:tcW w:w="4675" w:type="dxa"/>
                <w:gridSpan w:val="4"/>
              </w:tcPr>
            </w:tcPrChange>
          </w:tcPr>
          <w:p w14:paraId="43F91579" w14:textId="1A114EA9" w:rsidR="007E1AFA" w:rsidRPr="008B57EF" w:rsidRDefault="007E1AFA" w:rsidP="008B57EF">
            <w:pPr>
              <w:autoSpaceDE/>
              <w:autoSpaceDN/>
              <w:spacing w:before="100" w:beforeAutospacing="1" w:after="100" w:afterAutospacing="1"/>
              <w:jc w:val="left"/>
              <w:rPr>
                <w:ins w:id="847" w:author="Elli Eidelman" w:date="2024-09-28T09:59:00Z" w16du:dateUtc="2024-09-28T06:59:00Z"/>
              </w:rPr>
            </w:pPr>
            <w:ins w:id="848" w:author="Elli Eidelman" w:date="2024-09-28T09:59:00Z" w16du:dateUtc="2024-09-28T06:59:00Z">
              <w:r w:rsidRPr="007E1AFA">
                <w:rPr>
                  <w:b/>
                  <w:bCs/>
                  <w:rPrChange w:id="849" w:author="Elli Eidelman" w:date="2024-09-28T09:59:00Z" w16du:dateUtc="2024-09-28T06:59:00Z">
                    <w:rPr/>
                  </w:rPrChange>
                </w:rPr>
                <w:t>Value</w:t>
              </w:r>
            </w:ins>
          </w:p>
        </w:tc>
      </w:tr>
      <w:tr w:rsidR="007E1AFA" w:rsidRPr="008B57EF" w14:paraId="607589A1" w14:textId="77777777" w:rsidTr="009644F1">
        <w:tblPrEx>
          <w:tblPrExChange w:id="850" w:author="Elli Eidelman" w:date="2024-09-28T10:03:00Z" w16du:dateUtc="2024-09-28T07:03:00Z">
            <w:tblPrEx>
              <w:tblInd w:w="0" w:type="dxa"/>
            </w:tblPrEx>
          </w:tblPrExChange>
        </w:tblPrEx>
        <w:trPr>
          <w:gridBefore w:val="1"/>
          <w:wBefore w:w="24" w:type="dxa"/>
          <w:trHeight w:val="382"/>
          <w:ins w:id="851" w:author="Elli Eidelman" w:date="2024-09-28T09:59:00Z" w16du:dateUtc="2024-09-28T06:59:00Z"/>
        </w:trPr>
        <w:tc>
          <w:tcPr>
            <w:tcW w:w="3711" w:type="dxa"/>
            <w:tcPrChange w:id="852" w:author="Elli Eidelman" w:date="2024-09-28T10:03:00Z" w16du:dateUtc="2024-09-28T07:03:00Z">
              <w:tcPr>
                <w:tcW w:w="4675" w:type="dxa"/>
                <w:gridSpan w:val="3"/>
              </w:tcPr>
            </w:tcPrChange>
          </w:tcPr>
          <w:p w14:paraId="7CA45112" w14:textId="66F04974" w:rsidR="007E1AFA" w:rsidRPr="008B57EF" w:rsidRDefault="007E1AFA" w:rsidP="008B57EF">
            <w:pPr>
              <w:autoSpaceDE/>
              <w:autoSpaceDN/>
              <w:spacing w:before="100" w:beforeAutospacing="1" w:after="100" w:afterAutospacing="1"/>
              <w:jc w:val="left"/>
              <w:rPr>
                <w:ins w:id="853" w:author="Elli Eidelman" w:date="2024-09-28T09:59:00Z" w16du:dateUtc="2024-09-28T06:59:00Z"/>
              </w:rPr>
            </w:pPr>
            <w:ins w:id="854" w:author="Elli Eidelman" w:date="2024-09-28T09:59:00Z" w16du:dateUtc="2024-09-28T06:59:00Z">
              <w:r w:rsidRPr="008B57EF">
                <w:t>Precision (</w:t>
              </w:r>
            </w:ins>
            <w:ins w:id="855" w:author="Elli Eidelman" w:date="2024-09-28T10:47:00Z" w16du:dateUtc="2024-09-28T07:47:00Z">
              <w:r w:rsidR="00940145">
                <w:t>near</w:t>
              </w:r>
            </w:ins>
            <w:ins w:id="856" w:author="Elli Eidelman" w:date="2024-09-28T09:59:00Z" w16du:dateUtc="2024-09-28T06:59:00Z">
              <w:r w:rsidRPr="008B57EF">
                <w:t>)</w:t>
              </w:r>
            </w:ins>
          </w:p>
        </w:tc>
        <w:tc>
          <w:tcPr>
            <w:tcW w:w="4415" w:type="dxa"/>
            <w:gridSpan w:val="2"/>
            <w:tcPrChange w:id="857" w:author="Elli Eidelman" w:date="2024-09-28T10:03:00Z" w16du:dateUtc="2024-09-28T07:03:00Z">
              <w:tcPr>
                <w:tcW w:w="4675" w:type="dxa"/>
                <w:gridSpan w:val="4"/>
              </w:tcPr>
            </w:tcPrChange>
          </w:tcPr>
          <w:p w14:paraId="46C72224" w14:textId="53A454C9" w:rsidR="007E1AFA" w:rsidRPr="008B57EF" w:rsidRDefault="007E1AFA" w:rsidP="008B57EF">
            <w:pPr>
              <w:autoSpaceDE/>
              <w:autoSpaceDN/>
              <w:spacing w:before="100" w:beforeAutospacing="1" w:after="100" w:afterAutospacing="1"/>
              <w:jc w:val="left"/>
              <w:rPr>
                <w:ins w:id="858" w:author="Elli Eidelman" w:date="2024-09-28T09:59:00Z" w16du:dateUtc="2024-09-28T06:59:00Z"/>
              </w:rPr>
            </w:pPr>
            <w:ins w:id="859" w:author="Elli Eidelman" w:date="2024-09-28T09:59:00Z" w16du:dateUtc="2024-09-28T06:59:00Z">
              <w:r w:rsidRPr="008B57EF">
                <w:t>0.5</w:t>
              </w:r>
            </w:ins>
            <w:ins w:id="860" w:author="Elli Eidelman" w:date="2024-09-28T10:04:00Z" w16du:dateUtc="2024-09-28T07:04:00Z">
              <w:r w:rsidR="00A20115">
                <w:t>4</w:t>
              </w:r>
            </w:ins>
          </w:p>
        </w:tc>
      </w:tr>
      <w:tr w:rsidR="007E1AFA" w:rsidRPr="008B57EF" w14:paraId="04D1E6D4" w14:textId="77777777" w:rsidTr="009644F1">
        <w:tblPrEx>
          <w:tblPrExChange w:id="861" w:author="Elli Eidelman" w:date="2024-09-28T10:03:00Z" w16du:dateUtc="2024-09-28T07:03:00Z">
            <w:tblPrEx>
              <w:tblInd w:w="0" w:type="dxa"/>
            </w:tblPrEx>
          </w:tblPrExChange>
        </w:tblPrEx>
        <w:trPr>
          <w:gridBefore w:val="1"/>
          <w:wBefore w:w="24" w:type="dxa"/>
          <w:trHeight w:val="371"/>
          <w:ins w:id="862" w:author="Elli Eidelman" w:date="2024-09-28T09:59:00Z" w16du:dateUtc="2024-09-28T06:59:00Z"/>
        </w:trPr>
        <w:tc>
          <w:tcPr>
            <w:tcW w:w="3711" w:type="dxa"/>
            <w:tcPrChange w:id="863" w:author="Elli Eidelman" w:date="2024-09-28T10:03:00Z" w16du:dateUtc="2024-09-28T07:03:00Z">
              <w:tcPr>
                <w:tcW w:w="4675" w:type="dxa"/>
                <w:gridSpan w:val="3"/>
              </w:tcPr>
            </w:tcPrChange>
          </w:tcPr>
          <w:p w14:paraId="182DDB6E" w14:textId="2E0E210E" w:rsidR="007E1AFA" w:rsidRPr="008B57EF" w:rsidRDefault="007E1AFA" w:rsidP="008B57EF">
            <w:pPr>
              <w:autoSpaceDE/>
              <w:autoSpaceDN/>
              <w:spacing w:before="100" w:beforeAutospacing="1" w:after="100" w:afterAutospacing="1"/>
              <w:jc w:val="left"/>
              <w:rPr>
                <w:ins w:id="864" w:author="Elli Eidelman" w:date="2024-09-28T09:59:00Z" w16du:dateUtc="2024-09-28T06:59:00Z"/>
              </w:rPr>
            </w:pPr>
            <w:ins w:id="865" w:author="Elli Eidelman" w:date="2024-09-28T09:59:00Z" w16du:dateUtc="2024-09-28T06:59:00Z">
              <w:r w:rsidRPr="008B57EF">
                <w:t>Recall (</w:t>
              </w:r>
            </w:ins>
            <w:ins w:id="866" w:author="Elli Eidelman" w:date="2024-09-28T10:47:00Z" w16du:dateUtc="2024-09-28T07:47:00Z">
              <w:r w:rsidR="00940145">
                <w:t>near</w:t>
              </w:r>
            </w:ins>
            <w:ins w:id="867" w:author="Elli Eidelman" w:date="2024-09-28T09:59:00Z" w16du:dateUtc="2024-09-28T06:59:00Z">
              <w:r w:rsidRPr="008B57EF">
                <w:t>)</w:t>
              </w:r>
            </w:ins>
          </w:p>
        </w:tc>
        <w:tc>
          <w:tcPr>
            <w:tcW w:w="4415" w:type="dxa"/>
            <w:gridSpan w:val="2"/>
            <w:tcPrChange w:id="868" w:author="Elli Eidelman" w:date="2024-09-28T10:03:00Z" w16du:dateUtc="2024-09-28T07:03:00Z">
              <w:tcPr>
                <w:tcW w:w="4675" w:type="dxa"/>
                <w:gridSpan w:val="4"/>
              </w:tcPr>
            </w:tcPrChange>
          </w:tcPr>
          <w:p w14:paraId="3247BAB1" w14:textId="5A40E2BA" w:rsidR="007E1AFA" w:rsidRPr="008B57EF" w:rsidRDefault="007E1AFA" w:rsidP="008B57EF">
            <w:pPr>
              <w:autoSpaceDE/>
              <w:autoSpaceDN/>
              <w:spacing w:before="100" w:beforeAutospacing="1" w:after="100" w:afterAutospacing="1"/>
              <w:jc w:val="left"/>
              <w:rPr>
                <w:ins w:id="869" w:author="Elli Eidelman" w:date="2024-09-28T09:59:00Z" w16du:dateUtc="2024-09-28T06:59:00Z"/>
              </w:rPr>
            </w:pPr>
            <w:ins w:id="870" w:author="Elli Eidelman" w:date="2024-09-28T10:02:00Z" w16du:dateUtc="2024-09-28T07:02:00Z">
              <w:r w:rsidRPr="008B57EF">
                <w:t>0.</w:t>
              </w:r>
            </w:ins>
            <w:ins w:id="871" w:author="Elli Eidelman" w:date="2024-09-28T10:24:00Z" w16du:dateUtc="2024-09-28T07:24:00Z">
              <w:r w:rsidR="00993BF8">
                <w:t>65</w:t>
              </w:r>
            </w:ins>
          </w:p>
        </w:tc>
      </w:tr>
      <w:tr w:rsidR="007E1AFA" w:rsidRPr="008B57EF" w14:paraId="451BC7B0" w14:textId="77777777" w:rsidTr="009644F1">
        <w:tblPrEx>
          <w:tblPrExChange w:id="872" w:author="Elli Eidelman" w:date="2024-09-28T10:03:00Z" w16du:dateUtc="2024-09-28T07:03:00Z">
            <w:tblPrEx>
              <w:tblInd w:w="0" w:type="dxa"/>
            </w:tblPrEx>
          </w:tblPrExChange>
        </w:tblPrEx>
        <w:trPr>
          <w:gridBefore w:val="1"/>
          <w:wBefore w:w="24" w:type="dxa"/>
          <w:trHeight w:val="382"/>
          <w:ins w:id="873" w:author="Elli Eidelman" w:date="2024-09-28T09:59:00Z" w16du:dateUtc="2024-09-28T06:59:00Z"/>
        </w:trPr>
        <w:tc>
          <w:tcPr>
            <w:tcW w:w="3711" w:type="dxa"/>
            <w:tcPrChange w:id="874" w:author="Elli Eidelman" w:date="2024-09-28T10:03:00Z" w16du:dateUtc="2024-09-28T07:03:00Z">
              <w:tcPr>
                <w:tcW w:w="4675" w:type="dxa"/>
                <w:gridSpan w:val="3"/>
              </w:tcPr>
            </w:tcPrChange>
          </w:tcPr>
          <w:p w14:paraId="03911448" w14:textId="6C80077A" w:rsidR="007E1AFA" w:rsidRPr="008B57EF" w:rsidRDefault="007E1AFA" w:rsidP="008B57EF">
            <w:pPr>
              <w:autoSpaceDE/>
              <w:autoSpaceDN/>
              <w:spacing w:before="100" w:beforeAutospacing="1" w:after="100" w:afterAutospacing="1"/>
              <w:jc w:val="left"/>
              <w:rPr>
                <w:ins w:id="875" w:author="Elli Eidelman" w:date="2024-09-28T09:59:00Z" w16du:dateUtc="2024-09-28T06:59:00Z"/>
              </w:rPr>
            </w:pPr>
            <w:ins w:id="876" w:author="Elli Eidelman" w:date="2024-09-28T10:02:00Z" w16du:dateUtc="2024-09-28T07:02:00Z">
              <w:r w:rsidRPr="008B57EF">
                <w:t>F1-Score (</w:t>
              </w:r>
            </w:ins>
            <w:ins w:id="877" w:author="Elli Eidelman" w:date="2024-09-28T10:47:00Z" w16du:dateUtc="2024-09-28T07:47:00Z">
              <w:r w:rsidR="00940145">
                <w:t>near</w:t>
              </w:r>
            </w:ins>
            <w:ins w:id="878" w:author="Elli Eidelman" w:date="2024-09-28T10:02:00Z" w16du:dateUtc="2024-09-28T07:02:00Z">
              <w:r w:rsidRPr="008B57EF">
                <w:t>)</w:t>
              </w:r>
            </w:ins>
          </w:p>
        </w:tc>
        <w:tc>
          <w:tcPr>
            <w:tcW w:w="4415" w:type="dxa"/>
            <w:gridSpan w:val="2"/>
            <w:tcPrChange w:id="879" w:author="Elli Eidelman" w:date="2024-09-28T10:03:00Z" w16du:dateUtc="2024-09-28T07:03:00Z">
              <w:tcPr>
                <w:tcW w:w="4675" w:type="dxa"/>
                <w:gridSpan w:val="4"/>
              </w:tcPr>
            </w:tcPrChange>
          </w:tcPr>
          <w:p w14:paraId="6FC3C9A6" w14:textId="01338E0C" w:rsidR="007E1AFA" w:rsidRPr="008B57EF" w:rsidRDefault="007E1AFA" w:rsidP="008B57EF">
            <w:pPr>
              <w:autoSpaceDE/>
              <w:autoSpaceDN/>
              <w:spacing w:before="100" w:beforeAutospacing="1" w:after="100" w:afterAutospacing="1"/>
              <w:jc w:val="left"/>
              <w:rPr>
                <w:ins w:id="880" w:author="Elli Eidelman" w:date="2024-09-28T09:59:00Z" w16du:dateUtc="2024-09-28T06:59:00Z"/>
              </w:rPr>
            </w:pPr>
            <w:ins w:id="881" w:author="Elli Eidelman" w:date="2024-09-28T10:02:00Z" w16du:dateUtc="2024-09-28T07:02:00Z">
              <w:r w:rsidRPr="008B57EF">
                <w:t>0.5</w:t>
              </w:r>
            </w:ins>
            <w:ins w:id="882" w:author="Elli Eidelman" w:date="2024-09-28T10:24:00Z" w16du:dateUtc="2024-09-28T07:24:00Z">
              <w:r w:rsidR="00993BF8">
                <w:t>9</w:t>
              </w:r>
            </w:ins>
            <w:ins w:id="883" w:author="Elli Eidelman" w:date="2024-09-28T10:02:00Z" w16du:dateUtc="2024-09-28T07:02:00Z">
              <w:r w:rsidRPr="008B57EF">
                <w:t xml:space="preserve">   </w:t>
              </w:r>
            </w:ins>
          </w:p>
        </w:tc>
      </w:tr>
      <w:tr w:rsidR="007E1AFA" w:rsidRPr="008B57EF" w14:paraId="0ACE0055" w14:textId="77777777" w:rsidTr="009644F1">
        <w:tblPrEx>
          <w:tblPrExChange w:id="884" w:author="Elli Eidelman" w:date="2024-09-28T10:03:00Z" w16du:dateUtc="2024-09-28T07:03:00Z">
            <w:tblPrEx>
              <w:tblInd w:w="0" w:type="dxa"/>
            </w:tblPrEx>
          </w:tblPrExChange>
        </w:tblPrEx>
        <w:trPr>
          <w:gridBefore w:val="1"/>
          <w:wBefore w:w="24" w:type="dxa"/>
          <w:trHeight w:val="382"/>
          <w:ins w:id="885" w:author="Elli Eidelman" w:date="2024-09-28T09:59:00Z" w16du:dateUtc="2024-09-28T06:59:00Z"/>
        </w:trPr>
        <w:tc>
          <w:tcPr>
            <w:tcW w:w="3711" w:type="dxa"/>
            <w:tcPrChange w:id="886" w:author="Elli Eidelman" w:date="2024-09-28T10:03:00Z" w16du:dateUtc="2024-09-28T07:03:00Z">
              <w:tcPr>
                <w:tcW w:w="4675" w:type="dxa"/>
                <w:gridSpan w:val="3"/>
              </w:tcPr>
            </w:tcPrChange>
          </w:tcPr>
          <w:p w14:paraId="55C87172" w14:textId="67A132D9" w:rsidR="007E1AFA" w:rsidRPr="008B57EF" w:rsidRDefault="007E1AFA" w:rsidP="007E1AFA">
            <w:pPr>
              <w:autoSpaceDE/>
              <w:autoSpaceDN/>
              <w:spacing w:before="100" w:beforeAutospacing="1" w:after="100" w:afterAutospacing="1"/>
              <w:jc w:val="left"/>
              <w:rPr>
                <w:ins w:id="887" w:author="Elli Eidelman" w:date="2024-09-28T09:59:00Z" w16du:dateUtc="2024-09-28T06:59:00Z"/>
              </w:rPr>
            </w:pPr>
            <w:ins w:id="888" w:author="Elli Eidelman" w:date="2024-09-28T10:01:00Z" w16du:dateUtc="2024-09-28T07:01:00Z">
              <w:r w:rsidRPr="008B57EF">
                <w:t>Precision (</w:t>
              </w:r>
            </w:ins>
            <w:ins w:id="889" w:author="Elli Eidelman" w:date="2024-09-28T10:47:00Z" w16du:dateUtc="2024-09-28T07:47:00Z">
              <w:r w:rsidR="00940145">
                <w:t>far</w:t>
              </w:r>
            </w:ins>
            <w:ins w:id="890" w:author="Elli Eidelman" w:date="2024-09-28T10:01:00Z" w16du:dateUtc="2024-09-28T07:01:00Z">
              <w:r w:rsidRPr="008B57EF">
                <w:t>)</w:t>
              </w:r>
            </w:ins>
          </w:p>
        </w:tc>
        <w:tc>
          <w:tcPr>
            <w:tcW w:w="4415" w:type="dxa"/>
            <w:gridSpan w:val="2"/>
            <w:tcPrChange w:id="891" w:author="Elli Eidelman" w:date="2024-09-28T10:03:00Z" w16du:dateUtc="2024-09-28T07:03:00Z">
              <w:tcPr>
                <w:tcW w:w="4675" w:type="dxa"/>
                <w:gridSpan w:val="4"/>
              </w:tcPr>
            </w:tcPrChange>
          </w:tcPr>
          <w:p w14:paraId="05B4F956" w14:textId="04D3550A" w:rsidR="007E1AFA" w:rsidRPr="008B57EF" w:rsidRDefault="007E1AFA" w:rsidP="008B57EF">
            <w:pPr>
              <w:autoSpaceDE/>
              <w:autoSpaceDN/>
              <w:spacing w:before="100" w:beforeAutospacing="1" w:after="100" w:afterAutospacing="1"/>
              <w:jc w:val="left"/>
              <w:rPr>
                <w:ins w:id="892" w:author="Elli Eidelman" w:date="2024-09-28T09:59:00Z" w16du:dateUtc="2024-09-28T06:59:00Z"/>
              </w:rPr>
            </w:pPr>
            <w:ins w:id="893" w:author="Elli Eidelman" w:date="2024-09-28T10:01:00Z" w16du:dateUtc="2024-09-28T07:01:00Z">
              <w:r w:rsidRPr="008B57EF">
                <w:t xml:space="preserve">0.59   </w:t>
              </w:r>
            </w:ins>
          </w:p>
        </w:tc>
      </w:tr>
      <w:tr w:rsidR="007E1AFA" w:rsidRPr="008B57EF" w14:paraId="58B3975F" w14:textId="77777777" w:rsidTr="009644F1">
        <w:tblPrEx>
          <w:tblPrExChange w:id="894" w:author="Elli Eidelman" w:date="2024-09-28T10:03:00Z" w16du:dateUtc="2024-09-28T07:03:00Z">
            <w:tblPrEx>
              <w:tblInd w:w="0" w:type="dxa"/>
            </w:tblPrEx>
          </w:tblPrExChange>
        </w:tblPrEx>
        <w:trPr>
          <w:gridBefore w:val="1"/>
          <w:wBefore w:w="24" w:type="dxa"/>
          <w:trHeight w:val="382"/>
          <w:ins w:id="895" w:author="Elli Eidelman" w:date="2024-09-28T09:59:00Z" w16du:dateUtc="2024-09-28T06:59:00Z"/>
        </w:trPr>
        <w:tc>
          <w:tcPr>
            <w:tcW w:w="3711" w:type="dxa"/>
            <w:tcPrChange w:id="896" w:author="Elli Eidelman" w:date="2024-09-28T10:03:00Z" w16du:dateUtc="2024-09-28T07:03:00Z">
              <w:tcPr>
                <w:tcW w:w="4675" w:type="dxa"/>
                <w:gridSpan w:val="3"/>
              </w:tcPr>
            </w:tcPrChange>
          </w:tcPr>
          <w:p w14:paraId="1BEF772D" w14:textId="60358C77" w:rsidR="007E1AFA" w:rsidRPr="008B57EF" w:rsidRDefault="007E1AFA" w:rsidP="008B57EF">
            <w:pPr>
              <w:autoSpaceDE/>
              <w:autoSpaceDN/>
              <w:spacing w:before="100" w:beforeAutospacing="1" w:after="100" w:afterAutospacing="1"/>
              <w:jc w:val="left"/>
              <w:rPr>
                <w:ins w:id="897" w:author="Elli Eidelman" w:date="2024-09-28T09:59:00Z" w16du:dateUtc="2024-09-28T06:59:00Z"/>
              </w:rPr>
            </w:pPr>
            <w:ins w:id="898" w:author="Elli Eidelman" w:date="2024-09-28T10:01:00Z" w16du:dateUtc="2024-09-28T07:01:00Z">
              <w:r w:rsidRPr="008B57EF">
                <w:t>Recall (</w:t>
              </w:r>
            </w:ins>
            <w:ins w:id="899" w:author="Elli Eidelman" w:date="2024-09-28T10:47:00Z" w16du:dateUtc="2024-09-28T07:47:00Z">
              <w:r w:rsidR="00940145">
                <w:t>far</w:t>
              </w:r>
            </w:ins>
            <w:ins w:id="900" w:author="Elli Eidelman" w:date="2024-09-28T10:01:00Z" w16du:dateUtc="2024-09-28T07:01:00Z">
              <w:r w:rsidRPr="008B57EF">
                <w:t>)</w:t>
              </w:r>
            </w:ins>
          </w:p>
        </w:tc>
        <w:tc>
          <w:tcPr>
            <w:tcW w:w="4415" w:type="dxa"/>
            <w:gridSpan w:val="2"/>
            <w:tcPrChange w:id="901" w:author="Elli Eidelman" w:date="2024-09-28T10:03:00Z" w16du:dateUtc="2024-09-28T07:03:00Z">
              <w:tcPr>
                <w:tcW w:w="4675" w:type="dxa"/>
                <w:gridSpan w:val="4"/>
              </w:tcPr>
            </w:tcPrChange>
          </w:tcPr>
          <w:p w14:paraId="4CBBB8F6" w14:textId="464995AC" w:rsidR="007E1AFA" w:rsidRPr="008B57EF" w:rsidRDefault="007E1AFA" w:rsidP="008B57EF">
            <w:pPr>
              <w:autoSpaceDE/>
              <w:autoSpaceDN/>
              <w:spacing w:before="100" w:beforeAutospacing="1" w:after="100" w:afterAutospacing="1"/>
              <w:jc w:val="left"/>
              <w:rPr>
                <w:ins w:id="902" w:author="Elli Eidelman" w:date="2024-09-28T09:59:00Z" w16du:dateUtc="2024-09-28T06:59:00Z"/>
              </w:rPr>
            </w:pPr>
            <w:ins w:id="903" w:author="Elli Eidelman" w:date="2024-09-28T10:01:00Z" w16du:dateUtc="2024-09-28T07:01:00Z">
              <w:r w:rsidRPr="008B57EF">
                <w:t>0.</w:t>
              </w:r>
            </w:ins>
            <w:ins w:id="904" w:author="Elli Eidelman" w:date="2024-09-28T10:24:00Z" w16du:dateUtc="2024-09-28T07:24:00Z">
              <w:r w:rsidR="007D1643">
                <w:t>48</w:t>
              </w:r>
            </w:ins>
          </w:p>
        </w:tc>
      </w:tr>
      <w:tr w:rsidR="007D1643" w:rsidRPr="008B57EF" w14:paraId="3262E839" w14:textId="77777777" w:rsidTr="009644F1">
        <w:tblPrEx>
          <w:tblPrExChange w:id="905" w:author="Elli Eidelman" w:date="2024-09-28T10:03:00Z" w16du:dateUtc="2024-09-28T07:03:00Z">
            <w:tblPrEx>
              <w:tblInd w:w="0" w:type="dxa"/>
            </w:tblPrEx>
          </w:tblPrExChange>
        </w:tblPrEx>
        <w:trPr>
          <w:gridBefore w:val="1"/>
          <w:wBefore w:w="24" w:type="dxa"/>
          <w:trHeight w:val="382"/>
          <w:ins w:id="906" w:author="Elli Eidelman" w:date="2024-09-28T10:00:00Z" w16du:dateUtc="2024-09-28T07:00:00Z"/>
        </w:trPr>
        <w:tc>
          <w:tcPr>
            <w:tcW w:w="3711" w:type="dxa"/>
            <w:tcPrChange w:id="907" w:author="Elli Eidelman" w:date="2024-09-28T10:03:00Z" w16du:dateUtc="2024-09-28T07:03:00Z">
              <w:tcPr>
                <w:tcW w:w="4675" w:type="dxa"/>
                <w:gridSpan w:val="3"/>
              </w:tcPr>
            </w:tcPrChange>
          </w:tcPr>
          <w:p w14:paraId="7ED12DA7" w14:textId="35F0F334" w:rsidR="007D1643" w:rsidRPr="008B57EF" w:rsidRDefault="007D1643" w:rsidP="007D1643">
            <w:pPr>
              <w:autoSpaceDE/>
              <w:autoSpaceDN/>
              <w:spacing w:before="100" w:beforeAutospacing="1" w:after="100" w:afterAutospacing="1"/>
              <w:jc w:val="left"/>
              <w:rPr>
                <w:ins w:id="908" w:author="Elli Eidelman" w:date="2024-09-28T10:00:00Z" w16du:dateUtc="2024-09-28T07:00:00Z"/>
              </w:rPr>
            </w:pPr>
            <w:ins w:id="909" w:author="Elli Eidelman" w:date="2024-09-28T10:25:00Z" w16du:dateUtc="2024-09-28T07:25:00Z">
              <w:r w:rsidRPr="008B57EF">
                <w:lastRenderedPageBreak/>
                <w:t>F1-Score (</w:t>
              </w:r>
            </w:ins>
            <w:ins w:id="910" w:author="Elli Eidelman" w:date="2024-09-28T10:47:00Z" w16du:dateUtc="2024-09-28T07:47:00Z">
              <w:r w:rsidR="00940145">
                <w:t>far</w:t>
              </w:r>
            </w:ins>
            <w:ins w:id="911" w:author="Elli Eidelman" w:date="2024-09-28T10:25:00Z" w16du:dateUtc="2024-09-28T07:25:00Z">
              <w:r w:rsidRPr="008B57EF">
                <w:t>)</w:t>
              </w:r>
            </w:ins>
          </w:p>
        </w:tc>
        <w:tc>
          <w:tcPr>
            <w:tcW w:w="4415" w:type="dxa"/>
            <w:gridSpan w:val="2"/>
            <w:tcPrChange w:id="912" w:author="Elli Eidelman" w:date="2024-09-28T10:03:00Z" w16du:dateUtc="2024-09-28T07:03:00Z">
              <w:tcPr>
                <w:tcW w:w="4675" w:type="dxa"/>
                <w:gridSpan w:val="4"/>
              </w:tcPr>
            </w:tcPrChange>
          </w:tcPr>
          <w:p w14:paraId="39D16D82" w14:textId="5A15FF18" w:rsidR="007D1643" w:rsidRPr="008B57EF" w:rsidRDefault="007D1643" w:rsidP="007D1643">
            <w:pPr>
              <w:autoSpaceDE/>
              <w:autoSpaceDN/>
              <w:spacing w:before="100" w:beforeAutospacing="1" w:after="100" w:afterAutospacing="1"/>
              <w:jc w:val="left"/>
              <w:rPr>
                <w:ins w:id="913" w:author="Elli Eidelman" w:date="2024-09-28T10:00:00Z" w16du:dateUtc="2024-09-28T07:00:00Z"/>
              </w:rPr>
            </w:pPr>
            <w:ins w:id="914" w:author="Elli Eidelman" w:date="2024-09-28T10:25:00Z" w16du:dateUtc="2024-09-28T07:25:00Z">
              <w:r w:rsidRPr="008B57EF">
                <w:t>0.5</w:t>
              </w:r>
              <w:r>
                <w:t>3</w:t>
              </w:r>
            </w:ins>
          </w:p>
        </w:tc>
      </w:tr>
      <w:tr w:rsidR="007D1643" w:rsidRPr="008B57EF" w14:paraId="33111B64" w14:textId="77777777" w:rsidTr="009644F1">
        <w:tblPrEx>
          <w:tblPrExChange w:id="915" w:author="Elli Eidelman" w:date="2024-09-28T10:03:00Z" w16du:dateUtc="2024-09-28T07:03:00Z">
            <w:tblPrEx>
              <w:tblInd w:w="0" w:type="dxa"/>
            </w:tblPrEx>
          </w:tblPrExChange>
        </w:tblPrEx>
        <w:trPr>
          <w:gridBefore w:val="1"/>
          <w:wBefore w:w="24" w:type="dxa"/>
          <w:trHeight w:val="382"/>
          <w:ins w:id="916" w:author="Elli Eidelman" w:date="2024-09-28T10:01:00Z" w16du:dateUtc="2024-09-28T07:01:00Z"/>
        </w:trPr>
        <w:tc>
          <w:tcPr>
            <w:tcW w:w="3711" w:type="dxa"/>
            <w:tcPrChange w:id="917" w:author="Elli Eidelman" w:date="2024-09-28T10:03:00Z" w16du:dateUtc="2024-09-28T07:03:00Z">
              <w:tcPr>
                <w:tcW w:w="4675" w:type="dxa"/>
                <w:gridSpan w:val="3"/>
              </w:tcPr>
            </w:tcPrChange>
          </w:tcPr>
          <w:p w14:paraId="66E980B9" w14:textId="0A5A9642" w:rsidR="007D1643" w:rsidRPr="008B57EF" w:rsidRDefault="007D1643" w:rsidP="007D1643">
            <w:pPr>
              <w:autoSpaceDE/>
              <w:autoSpaceDN/>
              <w:spacing w:before="100" w:beforeAutospacing="1" w:after="100" w:afterAutospacing="1"/>
              <w:jc w:val="left"/>
              <w:rPr>
                <w:ins w:id="918" w:author="Elli Eidelman" w:date="2024-09-28T10:01:00Z" w16du:dateUtc="2024-09-28T07:01:00Z"/>
              </w:rPr>
            </w:pPr>
            <w:ins w:id="919" w:author="Elli Eidelman" w:date="2024-09-28T10:25:00Z" w16du:dateUtc="2024-09-28T07:25:00Z">
              <w:r w:rsidRPr="008B57EF">
                <w:t>Accuracy</w:t>
              </w:r>
            </w:ins>
          </w:p>
        </w:tc>
        <w:tc>
          <w:tcPr>
            <w:tcW w:w="4415" w:type="dxa"/>
            <w:gridSpan w:val="2"/>
            <w:tcPrChange w:id="920" w:author="Elli Eidelman" w:date="2024-09-28T10:03:00Z" w16du:dateUtc="2024-09-28T07:03:00Z">
              <w:tcPr>
                <w:tcW w:w="4675" w:type="dxa"/>
                <w:gridSpan w:val="4"/>
              </w:tcPr>
            </w:tcPrChange>
          </w:tcPr>
          <w:p w14:paraId="26FC2B2D" w14:textId="5386B6BC" w:rsidR="007D1643" w:rsidRPr="008B57EF" w:rsidRDefault="007D1643" w:rsidP="007D1643">
            <w:pPr>
              <w:autoSpaceDE/>
              <w:autoSpaceDN/>
              <w:spacing w:before="100" w:beforeAutospacing="1" w:after="100" w:afterAutospacing="1"/>
              <w:jc w:val="left"/>
              <w:rPr>
                <w:ins w:id="921" w:author="Elli Eidelman" w:date="2024-09-28T10:01:00Z" w16du:dateUtc="2024-09-28T07:01:00Z"/>
              </w:rPr>
            </w:pPr>
            <w:ins w:id="922" w:author="Elli Eidelman" w:date="2024-09-28T10:25:00Z" w16du:dateUtc="2024-09-28T07:25:00Z">
              <w:r w:rsidRPr="008B57EF">
                <w:t>0.5</w:t>
              </w:r>
              <w:r>
                <w:t>6</w:t>
              </w:r>
            </w:ins>
          </w:p>
        </w:tc>
      </w:tr>
      <w:tr w:rsidR="007D1643" w:rsidRPr="008B57EF" w14:paraId="15621E66" w14:textId="77777777" w:rsidTr="009644F1">
        <w:tblPrEx>
          <w:tblPrExChange w:id="923" w:author="Elli Eidelman" w:date="2024-09-28T10:03:00Z" w16du:dateUtc="2024-09-28T07:03:00Z">
            <w:tblPrEx>
              <w:tblInd w:w="0" w:type="dxa"/>
            </w:tblPrEx>
          </w:tblPrExChange>
        </w:tblPrEx>
        <w:trPr>
          <w:gridBefore w:val="1"/>
          <w:wBefore w:w="24" w:type="dxa"/>
          <w:trHeight w:val="371"/>
          <w:ins w:id="924" w:author="Elli Eidelman" w:date="2024-09-28T10:01:00Z" w16du:dateUtc="2024-09-28T07:01:00Z"/>
        </w:trPr>
        <w:tc>
          <w:tcPr>
            <w:tcW w:w="3711" w:type="dxa"/>
            <w:tcPrChange w:id="925" w:author="Elli Eidelman" w:date="2024-09-28T10:03:00Z" w16du:dateUtc="2024-09-28T07:03:00Z">
              <w:tcPr>
                <w:tcW w:w="4675" w:type="dxa"/>
                <w:gridSpan w:val="3"/>
              </w:tcPr>
            </w:tcPrChange>
          </w:tcPr>
          <w:p w14:paraId="791DC1BA" w14:textId="0C61CB30" w:rsidR="007D1643" w:rsidRPr="008B57EF" w:rsidRDefault="007D1643" w:rsidP="007D1643">
            <w:pPr>
              <w:autoSpaceDE/>
              <w:autoSpaceDN/>
              <w:spacing w:before="100" w:beforeAutospacing="1" w:after="100" w:afterAutospacing="1"/>
              <w:jc w:val="left"/>
              <w:rPr>
                <w:ins w:id="926" w:author="Elli Eidelman" w:date="2024-09-28T10:01:00Z" w16du:dateUtc="2024-09-28T07:01:00Z"/>
              </w:rPr>
            </w:pPr>
            <w:ins w:id="927" w:author="Elli Eidelman" w:date="2024-09-28T10:25:00Z" w16du:dateUtc="2024-09-28T07:25:00Z">
              <w:r w:rsidRPr="008B57EF">
                <w:t>ROC-AUC Score</w:t>
              </w:r>
            </w:ins>
          </w:p>
        </w:tc>
        <w:tc>
          <w:tcPr>
            <w:tcW w:w="4415" w:type="dxa"/>
            <w:gridSpan w:val="2"/>
            <w:tcPrChange w:id="928" w:author="Elli Eidelman" w:date="2024-09-28T10:03:00Z" w16du:dateUtc="2024-09-28T07:03:00Z">
              <w:tcPr>
                <w:tcW w:w="4675" w:type="dxa"/>
                <w:gridSpan w:val="4"/>
              </w:tcPr>
            </w:tcPrChange>
          </w:tcPr>
          <w:p w14:paraId="059DE4E0" w14:textId="138ED7C2" w:rsidR="007D1643" w:rsidRPr="008B57EF" w:rsidRDefault="007D1643" w:rsidP="007D1643">
            <w:pPr>
              <w:autoSpaceDE/>
              <w:autoSpaceDN/>
              <w:spacing w:before="100" w:beforeAutospacing="1" w:after="100" w:afterAutospacing="1"/>
              <w:jc w:val="left"/>
              <w:rPr>
                <w:ins w:id="929" w:author="Elli Eidelman" w:date="2024-09-28T10:01:00Z" w16du:dateUtc="2024-09-28T07:01:00Z"/>
              </w:rPr>
            </w:pPr>
            <w:ins w:id="930" w:author="Elli Eidelman" w:date="2024-09-28T10:25:00Z" w16du:dateUtc="2024-09-28T07:25:00Z">
              <w:r w:rsidRPr="008B57EF">
                <w:t>0.6</w:t>
              </w:r>
            </w:ins>
            <w:ins w:id="931" w:author="Elli Eidelman" w:date="2024-09-28T10:26:00Z" w16du:dateUtc="2024-09-28T07:26:00Z">
              <w:r>
                <w:t>008</w:t>
              </w:r>
            </w:ins>
          </w:p>
        </w:tc>
      </w:tr>
    </w:tbl>
    <w:p w14:paraId="277C5D8B" w14:textId="5E648E92" w:rsidR="007D1643" w:rsidRDefault="007D1643" w:rsidP="00001606">
      <w:pPr>
        <w:spacing w:after="300"/>
        <w:ind w:left="576"/>
        <w:jc w:val="left"/>
        <w:rPr>
          <w:ins w:id="932" w:author="Elli Eidelman" w:date="2024-09-28T10:27:00Z" w16du:dateUtc="2024-09-28T07:27:00Z"/>
        </w:rPr>
      </w:pPr>
      <w:ins w:id="933" w:author="Elli Eidelman" w:date="2024-09-28T10:27:00Z" w16du:dateUtc="2024-09-28T07:27:00Z">
        <w:r w:rsidRPr="007D1643">
          <w:drawing>
            <wp:inline distT="0" distB="0" distL="0" distR="0" wp14:anchorId="52BE67CE" wp14:editId="7812FF29">
              <wp:extent cx="3913632" cy="2999355"/>
              <wp:effectExtent l="0" t="0" r="0" b="0"/>
              <wp:docPr id="190746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61198" name=""/>
                      <pic:cNvPicPr/>
                    </pic:nvPicPr>
                    <pic:blipFill>
                      <a:blip r:embed="rId43"/>
                      <a:stretch>
                        <a:fillRect/>
                      </a:stretch>
                    </pic:blipFill>
                    <pic:spPr>
                      <a:xfrm>
                        <a:off x="0" y="0"/>
                        <a:ext cx="3918567" cy="3003137"/>
                      </a:xfrm>
                      <a:prstGeom prst="rect">
                        <a:avLst/>
                      </a:prstGeom>
                    </pic:spPr>
                  </pic:pic>
                </a:graphicData>
              </a:graphic>
            </wp:inline>
          </w:drawing>
        </w:r>
      </w:ins>
    </w:p>
    <w:p w14:paraId="365F0EE8" w14:textId="6BD256F6" w:rsidR="007D1643" w:rsidRDefault="007D1643" w:rsidP="007D1643">
      <w:pPr>
        <w:autoSpaceDE/>
        <w:autoSpaceDN/>
        <w:spacing w:before="100" w:beforeAutospacing="1" w:after="100" w:afterAutospacing="1"/>
        <w:ind w:left="720"/>
        <w:jc w:val="left"/>
        <w:rPr>
          <w:ins w:id="934" w:author="Elli Eidelman" w:date="2024-09-28T10:28:00Z" w16du:dateUtc="2024-09-28T07:28:00Z"/>
        </w:rPr>
      </w:pPr>
      <w:ins w:id="935" w:author="Elli Eidelman" w:date="2024-09-28T10:28:00Z" w16du:dateUtc="2024-09-28T07:28:00Z">
        <w:r>
          <w:rPr>
            <w:b/>
            <w:bCs/>
            <w:u w:val="single"/>
          </w:rPr>
          <w:t>Clutter</w:t>
        </w:r>
        <w:r>
          <w:t>:</w:t>
        </w:r>
        <w:r>
          <w:br/>
        </w:r>
        <w:r w:rsidRPr="002F2E3E">
          <w:rPr>
            <w:u w:val="single"/>
          </w:rPr>
          <w:t>confusion matrix</w:t>
        </w:r>
        <w:r>
          <w:t>:</w:t>
        </w:r>
      </w:ins>
    </w:p>
    <w:tbl>
      <w:tblPr>
        <w:tblStyle w:val="TableGrid"/>
        <w:tblW w:w="0" w:type="auto"/>
        <w:tblInd w:w="720" w:type="dxa"/>
        <w:tblLook w:val="04A0" w:firstRow="1" w:lastRow="0" w:firstColumn="1" w:lastColumn="0" w:noHBand="0" w:noVBand="1"/>
      </w:tblPr>
      <w:tblGrid>
        <w:gridCol w:w="4315"/>
        <w:gridCol w:w="3749"/>
      </w:tblGrid>
      <w:tr w:rsidR="007D1643" w14:paraId="7085290D" w14:textId="77777777" w:rsidTr="002F2E3E">
        <w:trPr>
          <w:ins w:id="936" w:author="Elli Eidelman" w:date="2024-09-28T10:28:00Z" w16du:dateUtc="2024-09-28T07:28:00Z"/>
        </w:trPr>
        <w:tc>
          <w:tcPr>
            <w:tcW w:w="4315" w:type="dxa"/>
          </w:tcPr>
          <w:p w14:paraId="77CBA894" w14:textId="2A7D6DBA" w:rsidR="007D1643" w:rsidRDefault="007D1643" w:rsidP="007D1643">
            <w:pPr>
              <w:tabs>
                <w:tab w:val="left" w:pos="668"/>
              </w:tabs>
              <w:autoSpaceDE/>
              <w:autoSpaceDN/>
              <w:spacing w:before="100" w:beforeAutospacing="1" w:after="100" w:afterAutospacing="1"/>
              <w:jc w:val="left"/>
              <w:rPr>
                <w:ins w:id="937" w:author="Elli Eidelman" w:date="2024-09-28T10:28:00Z" w16du:dateUtc="2024-09-28T07:28:00Z"/>
              </w:rPr>
              <w:pPrChange w:id="938" w:author="Elli Eidelman" w:date="2024-09-28T10:28:00Z" w16du:dateUtc="2024-09-28T07:28:00Z">
                <w:pPr>
                  <w:autoSpaceDE/>
                  <w:autoSpaceDN/>
                  <w:spacing w:before="100" w:beforeAutospacing="1" w:after="100" w:afterAutospacing="1"/>
                  <w:jc w:val="left"/>
                </w:pPr>
              </w:pPrChange>
            </w:pPr>
            <w:ins w:id="939" w:author="Elli Eidelman" w:date="2024-09-28T10:28:00Z" w16du:dateUtc="2024-09-28T07:28:00Z">
              <w:r>
                <w:t>61</w:t>
              </w:r>
              <w:r>
                <w:tab/>
              </w:r>
            </w:ins>
          </w:p>
        </w:tc>
        <w:tc>
          <w:tcPr>
            <w:tcW w:w="3749" w:type="dxa"/>
          </w:tcPr>
          <w:p w14:paraId="5B0F2ED9" w14:textId="569D1EF3" w:rsidR="007D1643" w:rsidRDefault="007D1643" w:rsidP="002F2E3E">
            <w:pPr>
              <w:autoSpaceDE/>
              <w:autoSpaceDN/>
              <w:spacing w:before="100" w:beforeAutospacing="1" w:after="100" w:afterAutospacing="1"/>
              <w:jc w:val="left"/>
              <w:rPr>
                <w:ins w:id="940" w:author="Elli Eidelman" w:date="2024-09-28T10:28:00Z" w16du:dateUtc="2024-09-28T07:28:00Z"/>
              </w:rPr>
            </w:pPr>
            <w:ins w:id="941" w:author="Elli Eidelman" w:date="2024-09-28T10:28:00Z" w16du:dateUtc="2024-09-28T07:28:00Z">
              <w:r>
                <w:t>55</w:t>
              </w:r>
            </w:ins>
          </w:p>
        </w:tc>
      </w:tr>
      <w:tr w:rsidR="007D1643" w14:paraId="1BCBF9DB" w14:textId="77777777" w:rsidTr="002F2E3E">
        <w:trPr>
          <w:ins w:id="942" w:author="Elli Eidelman" w:date="2024-09-28T10:28:00Z" w16du:dateUtc="2024-09-28T07:28:00Z"/>
        </w:trPr>
        <w:tc>
          <w:tcPr>
            <w:tcW w:w="4315" w:type="dxa"/>
          </w:tcPr>
          <w:p w14:paraId="3F84B8FB" w14:textId="69FE1BCA" w:rsidR="007D1643" w:rsidRDefault="007D1643" w:rsidP="002F2E3E">
            <w:pPr>
              <w:autoSpaceDE/>
              <w:autoSpaceDN/>
              <w:spacing w:before="100" w:beforeAutospacing="1" w:after="100" w:afterAutospacing="1"/>
              <w:jc w:val="left"/>
              <w:rPr>
                <w:ins w:id="943" w:author="Elli Eidelman" w:date="2024-09-28T10:28:00Z" w16du:dateUtc="2024-09-28T07:28:00Z"/>
              </w:rPr>
            </w:pPr>
            <w:ins w:id="944" w:author="Elli Eidelman" w:date="2024-09-28T10:28:00Z" w16du:dateUtc="2024-09-28T07:28:00Z">
              <w:r>
                <w:t>63</w:t>
              </w:r>
            </w:ins>
          </w:p>
        </w:tc>
        <w:tc>
          <w:tcPr>
            <w:tcW w:w="3749" w:type="dxa"/>
          </w:tcPr>
          <w:p w14:paraId="61B94654" w14:textId="26715E29" w:rsidR="007D1643" w:rsidRDefault="007D1643" w:rsidP="002F2E3E">
            <w:pPr>
              <w:autoSpaceDE/>
              <w:autoSpaceDN/>
              <w:spacing w:before="100" w:beforeAutospacing="1" w:after="100" w:afterAutospacing="1"/>
              <w:jc w:val="left"/>
              <w:rPr>
                <w:ins w:id="945" w:author="Elli Eidelman" w:date="2024-09-28T10:28:00Z" w16du:dateUtc="2024-09-28T07:28:00Z"/>
              </w:rPr>
            </w:pPr>
            <w:ins w:id="946" w:author="Elli Eidelman" w:date="2024-09-28T10:28:00Z" w16du:dateUtc="2024-09-28T07:28:00Z">
              <w:r>
                <w:t>52</w:t>
              </w:r>
            </w:ins>
          </w:p>
        </w:tc>
      </w:tr>
    </w:tbl>
    <w:p w14:paraId="7B3D0B44" w14:textId="77777777" w:rsidR="007D1643" w:rsidRDefault="007D1643" w:rsidP="007D1643">
      <w:pPr>
        <w:autoSpaceDE/>
        <w:autoSpaceDN/>
        <w:spacing w:before="100" w:beforeAutospacing="1" w:after="100" w:afterAutospacing="1"/>
        <w:ind w:left="720"/>
        <w:jc w:val="left"/>
        <w:rPr>
          <w:ins w:id="947" w:author="Elli Eidelman" w:date="2024-09-28T10:28:00Z" w16du:dateUtc="2024-09-28T07:28:00Z"/>
        </w:rPr>
      </w:pPr>
      <w:ins w:id="948" w:author="Elli Eidelman" w:date="2024-09-28T10:28:00Z" w16du:dateUtc="2024-09-28T07:28:00Z">
        <w:r w:rsidRPr="002F2E3E">
          <w:rPr>
            <w:u w:val="single"/>
          </w:rPr>
          <w:t xml:space="preserve"> Classification report</w:t>
        </w:r>
        <w:r>
          <w:t>:</w:t>
        </w:r>
      </w:ins>
    </w:p>
    <w:tbl>
      <w:tblPr>
        <w:tblStyle w:val="TableGrid"/>
        <w:tblW w:w="0" w:type="auto"/>
        <w:tblInd w:w="680" w:type="dxa"/>
        <w:tblLook w:val="04A0" w:firstRow="1" w:lastRow="0" w:firstColumn="1" w:lastColumn="0" w:noHBand="0" w:noVBand="1"/>
      </w:tblPr>
      <w:tblGrid>
        <w:gridCol w:w="24"/>
        <w:gridCol w:w="3711"/>
        <w:gridCol w:w="340"/>
        <w:gridCol w:w="4075"/>
      </w:tblGrid>
      <w:tr w:rsidR="007D1643" w:rsidRPr="0015572C" w14:paraId="59B0347C" w14:textId="77777777" w:rsidTr="002F2E3E">
        <w:trPr>
          <w:trHeight w:val="132"/>
          <w:hidden/>
          <w:ins w:id="949" w:author="Elli Eidelman" w:date="2024-09-28T10:28:00Z" w16du:dateUtc="2024-09-28T07:28:00Z"/>
        </w:trPr>
        <w:tc>
          <w:tcPr>
            <w:tcW w:w="4075" w:type="dxa"/>
            <w:gridSpan w:val="3"/>
          </w:tcPr>
          <w:p w14:paraId="6FE61F32" w14:textId="77777777" w:rsidR="007D1643" w:rsidRPr="0015572C" w:rsidRDefault="007D1643" w:rsidP="002F2E3E">
            <w:pPr>
              <w:autoSpaceDE/>
              <w:autoSpaceDN/>
              <w:spacing w:before="100" w:beforeAutospacing="1" w:after="100" w:afterAutospacing="1"/>
              <w:jc w:val="left"/>
              <w:rPr>
                <w:ins w:id="950" w:author="Elli Eidelman" w:date="2024-09-28T10:28:00Z" w16du:dateUtc="2024-09-28T07:28:00Z"/>
                <w:vanish/>
              </w:rPr>
            </w:pPr>
          </w:p>
        </w:tc>
        <w:tc>
          <w:tcPr>
            <w:tcW w:w="4075" w:type="dxa"/>
          </w:tcPr>
          <w:p w14:paraId="6A47A5CA" w14:textId="77777777" w:rsidR="007D1643" w:rsidRPr="0015572C" w:rsidRDefault="007D1643" w:rsidP="002F2E3E">
            <w:pPr>
              <w:autoSpaceDE/>
              <w:autoSpaceDN/>
              <w:spacing w:before="100" w:beforeAutospacing="1" w:after="100" w:afterAutospacing="1"/>
              <w:jc w:val="left"/>
              <w:rPr>
                <w:ins w:id="951" w:author="Elli Eidelman" w:date="2024-09-28T10:28:00Z" w16du:dateUtc="2024-09-28T07:28:00Z"/>
                <w:vanish/>
              </w:rPr>
            </w:pPr>
          </w:p>
        </w:tc>
      </w:tr>
      <w:tr w:rsidR="007D1643" w:rsidRPr="0015572C" w14:paraId="6A8CB6DA" w14:textId="77777777" w:rsidTr="002F2E3E">
        <w:trPr>
          <w:trHeight w:val="132"/>
          <w:hidden/>
          <w:ins w:id="952" w:author="Elli Eidelman" w:date="2024-09-28T10:28:00Z" w16du:dateUtc="2024-09-28T07:28:00Z"/>
        </w:trPr>
        <w:tc>
          <w:tcPr>
            <w:tcW w:w="4075" w:type="dxa"/>
            <w:gridSpan w:val="3"/>
          </w:tcPr>
          <w:p w14:paraId="57DA6DC9" w14:textId="77777777" w:rsidR="007D1643" w:rsidRPr="0015572C" w:rsidRDefault="007D1643" w:rsidP="002F2E3E">
            <w:pPr>
              <w:autoSpaceDE/>
              <w:autoSpaceDN/>
              <w:spacing w:before="100" w:beforeAutospacing="1" w:after="100" w:afterAutospacing="1"/>
              <w:jc w:val="left"/>
              <w:rPr>
                <w:ins w:id="953" w:author="Elli Eidelman" w:date="2024-09-28T10:28:00Z" w16du:dateUtc="2024-09-28T07:28:00Z"/>
                <w:vanish/>
              </w:rPr>
            </w:pPr>
          </w:p>
        </w:tc>
        <w:tc>
          <w:tcPr>
            <w:tcW w:w="4075" w:type="dxa"/>
          </w:tcPr>
          <w:p w14:paraId="71B291B5" w14:textId="77777777" w:rsidR="007D1643" w:rsidRPr="0015572C" w:rsidRDefault="007D1643" w:rsidP="002F2E3E">
            <w:pPr>
              <w:autoSpaceDE/>
              <w:autoSpaceDN/>
              <w:spacing w:before="100" w:beforeAutospacing="1" w:after="100" w:afterAutospacing="1"/>
              <w:jc w:val="left"/>
              <w:rPr>
                <w:ins w:id="954" w:author="Elli Eidelman" w:date="2024-09-28T10:28:00Z" w16du:dateUtc="2024-09-28T07:28:00Z"/>
                <w:vanish/>
              </w:rPr>
            </w:pPr>
          </w:p>
        </w:tc>
      </w:tr>
      <w:tr w:rsidR="007D1643" w:rsidRPr="0015572C" w14:paraId="080B3893" w14:textId="77777777" w:rsidTr="002F2E3E">
        <w:trPr>
          <w:trHeight w:val="132"/>
          <w:hidden/>
          <w:ins w:id="955" w:author="Elli Eidelman" w:date="2024-09-28T10:28:00Z" w16du:dateUtc="2024-09-28T07:28:00Z"/>
        </w:trPr>
        <w:tc>
          <w:tcPr>
            <w:tcW w:w="4075" w:type="dxa"/>
            <w:gridSpan w:val="3"/>
          </w:tcPr>
          <w:p w14:paraId="334FAAD4" w14:textId="77777777" w:rsidR="007D1643" w:rsidRPr="0015572C" w:rsidRDefault="007D1643" w:rsidP="002F2E3E">
            <w:pPr>
              <w:autoSpaceDE/>
              <w:autoSpaceDN/>
              <w:spacing w:before="100" w:beforeAutospacing="1" w:after="100" w:afterAutospacing="1"/>
              <w:jc w:val="left"/>
              <w:rPr>
                <w:ins w:id="956" w:author="Elli Eidelman" w:date="2024-09-28T10:28:00Z" w16du:dateUtc="2024-09-28T07:28:00Z"/>
                <w:vanish/>
              </w:rPr>
            </w:pPr>
          </w:p>
        </w:tc>
        <w:tc>
          <w:tcPr>
            <w:tcW w:w="4075" w:type="dxa"/>
          </w:tcPr>
          <w:p w14:paraId="1259547F" w14:textId="77777777" w:rsidR="007D1643" w:rsidRPr="0015572C" w:rsidRDefault="007D1643" w:rsidP="002F2E3E">
            <w:pPr>
              <w:autoSpaceDE/>
              <w:autoSpaceDN/>
              <w:spacing w:before="100" w:beforeAutospacing="1" w:after="100" w:afterAutospacing="1"/>
              <w:jc w:val="left"/>
              <w:rPr>
                <w:ins w:id="957" w:author="Elli Eidelman" w:date="2024-09-28T10:28:00Z" w16du:dateUtc="2024-09-28T07:28:00Z"/>
                <w:vanish/>
              </w:rPr>
            </w:pPr>
          </w:p>
        </w:tc>
      </w:tr>
      <w:tr w:rsidR="007D1643" w:rsidRPr="0015572C" w14:paraId="5C79AE9B" w14:textId="77777777" w:rsidTr="002F2E3E">
        <w:trPr>
          <w:trHeight w:val="132"/>
          <w:hidden/>
          <w:ins w:id="958" w:author="Elli Eidelman" w:date="2024-09-28T10:28:00Z" w16du:dateUtc="2024-09-28T07:28:00Z"/>
        </w:trPr>
        <w:tc>
          <w:tcPr>
            <w:tcW w:w="4075" w:type="dxa"/>
            <w:gridSpan w:val="3"/>
          </w:tcPr>
          <w:p w14:paraId="318607DD" w14:textId="77777777" w:rsidR="007D1643" w:rsidRPr="0015572C" w:rsidRDefault="007D1643" w:rsidP="002F2E3E">
            <w:pPr>
              <w:autoSpaceDE/>
              <w:autoSpaceDN/>
              <w:spacing w:before="100" w:beforeAutospacing="1" w:after="100" w:afterAutospacing="1"/>
              <w:jc w:val="left"/>
              <w:rPr>
                <w:ins w:id="959" w:author="Elli Eidelman" w:date="2024-09-28T10:28:00Z" w16du:dateUtc="2024-09-28T07:28:00Z"/>
                <w:vanish/>
              </w:rPr>
            </w:pPr>
          </w:p>
        </w:tc>
        <w:tc>
          <w:tcPr>
            <w:tcW w:w="4075" w:type="dxa"/>
          </w:tcPr>
          <w:p w14:paraId="7DE8866B" w14:textId="77777777" w:rsidR="007D1643" w:rsidRPr="0015572C" w:rsidRDefault="007D1643" w:rsidP="002F2E3E">
            <w:pPr>
              <w:autoSpaceDE/>
              <w:autoSpaceDN/>
              <w:spacing w:before="100" w:beforeAutospacing="1" w:after="100" w:afterAutospacing="1"/>
              <w:jc w:val="left"/>
              <w:rPr>
                <w:ins w:id="960" w:author="Elli Eidelman" w:date="2024-09-28T10:28:00Z" w16du:dateUtc="2024-09-28T07:28:00Z"/>
                <w:vanish/>
              </w:rPr>
            </w:pPr>
          </w:p>
        </w:tc>
      </w:tr>
      <w:tr w:rsidR="007D1643" w:rsidRPr="0015572C" w14:paraId="6C1B13D6" w14:textId="77777777" w:rsidTr="002F2E3E">
        <w:trPr>
          <w:trHeight w:val="132"/>
          <w:hidden/>
          <w:ins w:id="961" w:author="Elli Eidelman" w:date="2024-09-28T10:28:00Z" w16du:dateUtc="2024-09-28T07:28:00Z"/>
        </w:trPr>
        <w:tc>
          <w:tcPr>
            <w:tcW w:w="4075" w:type="dxa"/>
            <w:gridSpan w:val="3"/>
          </w:tcPr>
          <w:p w14:paraId="432C5457" w14:textId="77777777" w:rsidR="007D1643" w:rsidRPr="0015572C" w:rsidRDefault="007D1643" w:rsidP="002F2E3E">
            <w:pPr>
              <w:autoSpaceDE/>
              <w:autoSpaceDN/>
              <w:spacing w:before="100" w:beforeAutospacing="1" w:after="100" w:afterAutospacing="1"/>
              <w:jc w:val="left"/>
              <w:rPr>
                <w:ins w:id="962" w:author="Elli Eidelman" w:date="2024-09-28T10:28:00Z" w16du:dateUtc="2024-09-28T07:28:00Z"/>
                <w:vanish/>
              </w:rPr>
            </w:pPr>
          </w:p>
        </w:tc>
        <w:tc>
          <w:tcPr>
            <w:tcW w:w="4075" w:type="dxa"/>
          </w:tcPr>
          <w:p w14:paraId="16AC53E4" w14:textId="77777777" w:rsidR="007D1643" w:rsidRPr="0015572C" w:rsidRDefault="007D1643" w:rsidP="002F2E3E">
            <w:pPr>
              <w:autoSpaceDE/>
              <w:autoSpaceDN/>
              <w:spacing w:before="100" w:beforeAutospacing="1" w:after="100" w:afterAutospacing="1"/>
              <w:jc w:val="left"/>
              <w:rPr>
                <w:ins w:id="963" w:author="Elli Eidelman" w:date="2024-09-28T10:28:00Z" w16du:dateUtc="2024-09-28T07:28:00Z"/>
                <w:vanish/>
              </w:rPr>
            </w:pPr>
          </w:p>
        </w:tc>
      </w:tr>
      <w:tr w:rsidR="007D1643" w:rsidRPr="0015572C" w14:paraId="15F80D77" w14:textId="77777777" w:rsidTr="002F2E3E">
        <w:trPr>
          <w:trHeight w:val="132"/>
          <w:hidden/>
          <w:ins w:id="964" w:author="Elli Eidelman" w:date="2024-09-28T10:28:00Z" w16du:dateUtc="2024-09-28T07:28:00Z"/>
        </w:trPr>
        <w:tc>
          <w:tcPr>
            <w:tcW w:w="4075" w:type="dxa"/>
            <w:gridSpan w:val="3"/>
          </w:tcPr>
          <w:p w14:paraId="65D4F9EB" w14:textId="77777777" w:rsidR="007D1643" w:rsidRPr="0015572C" w:rsidRDefault="007D1643" w:rsidP="002F2E3E">
            <w:pPr>
              <w:autoSpaceDE/>
              <w:autoSpaceDN/>
              <w:spacing w:before="100" w:beforeAutospacing="1" w:after="100" w:afterAutospacing="1"/>
              <w:jc w:val="left"/>
              <w:rPr>
                <w:ins w:id="965" w:author="Elli Eidelman" w:date="2024-09-28T10:28:00Z" w16du:dateUtc="2024-09-28T07:28:00Z"/>
                <w:vanish/>
              </w:rPr>
            </w:pPr>
          </w:p>
        </w:tc>
        <w:tc>
          <w:tcPr>
            <w:tcW w:w="4075" w:type="dxa"/>
          </w:tcPr>
          <w:p w14:paraId="36848BE8" w14:textId="77777777" w:rsidR="007D1643" w:rsidRPr="0015572C" w:rsidRDefault="007D1643" w:rsidP="002F2E3E">
            <w:pPr>
              <w:autoSpaceDE/>
              <w:autoSpaceDN/>
              <w:spacing w:before="100" w:beforeAutospacing="1" w:after="100" w:afterAutospacing="1"/>
              <w:jc w:val="left"/>
              <w:rPr>
                <w:ins w:id="966" w:author="Elli Eidelman" w:date="2024-09-28T10:28:00Z" w16du:dateUtc="2024-09-28T07:28:00Z"/>
                <w:vanish/>
              </w:rPr>
            </w:pPr>
          </w:p>
        </w:tc>
      </w:tr>
      <w:tr w:rsidR="007D1643" w:rsidRPr="0015572C" w14:paraId="5E058AD3" w14:textId="77777777" w:rsidTr="002F2E3E">
        <w:trPr>
          <w:trHeight w:val="132"/>
          <w:hidden/>
          <w:ins w:id="967" w:author="Elli Eidelman" w:date="2024-09-28T10:28:00Z" w16du:dateUtc="2024-09-28T07:28:00Z"/>
        </w:trPr>
        <w:tc>
          <w:tcPr>
            <w:tcW w:w="4075" w:type="dxa"/>
            <w:gridSpan w:val="3"/>
          </w:tcPr>
          <w:p w14:paraId="68293AF6" w14:textId="77777777" w:rsidR="007D1643" w:rsidRPr="0015572C" w:rsidRDefault="007D1643" w:rsidP="002F2E3E">
            <w:pPr>
              <w:autoSpaceDE/>
              <w:autoSpaceDN/>
              <w:spacing w:before="100" w:beforeAutospacing="1" w:after="100" w:afterAutospacing="1"/>
              <w:jc w:val="left"/>
              <w:rPr>
                <w:ins w:id="968" w:author="Elli Eidelman" w:date="2024-09-28T10:28:00Z" w16du:dateUtc="2024-09-28T07:28:00Z"/>
                <w:vanish/>
              </w:rPr>
            </w:pPr>
          </w:p>
        </w:tc>
        <w:tc>
          <w:tcPr>
            <w:tcW w:w="4075" w:type="dxa"/>
          </w:tcPr>
          <w:p w14:paraId="10C7DA11" w14:textId="77777777" w:rsidR="007D1643" w:rsidRPr="0015572C" w:rsidRDefault="007D1643" w:rsidP="002F2E3E">
            <w:pPr>
              <w:autoSpaceDE/>
              <w:autoSpaceDN/>
              <w:spacing w:before="100" w:beforeAutospacing="1" w:after="100" w:afterAutospacing="1"/>
              <w:jc w:val="left"/>
              <w:rPr>
                <w:ins w:id="969" w:author="Elli Eidelman" w:date="2024-09-28T10:28:00Z" w16du:dateUtc="2024-09-28T07:28:00Z"/>
                <w:vanish/>
              </w:rPr>
            </w:pPr>
          </w:p>
        </w:tc>
      </w:tr>
      <w:tr w:rsidR="007D1643" w:rsidRPr="0015572C" w14:paraId="41E12FFE" w14:textId="77777777" w:rsidTr="002F2E3E">
        <w:trPr>
          <w:trHeight w:val="132"/>
          <w:hidden/>
          <w:ins w:id="970" w:author="Elli Eidelman" w:date="2024-09-28T10:28:00Z" w16du:dateUtc="2024-09-28T07:28:00Z"/>
        </w:trPr>
        <w:tc>
          <w:tcPr>
            <w:tcW w:w="4075" w:type="dxa"/>
            <w:gridSpan w:val="3"/>
          </w:tcPr>
          <w:p w14:paraId="15ABB9E4" w14:textId="77777777" w:rsidR="007D1643" w:rsidRPr="0015572C" w:rsidRDefault="007D1643" w:rsidP="002F2E3E">
            <w:pPr>
              <w:autoSpaceDE/>
              <w:autoSpaceDN/>
              <w:spacing w:before="100" w:beforeAutospacing="1" w:after="100" w:afterAutospacing="1"/>
              <w:jc w:val="left"/>
              <w:rPr>
                <w:ins w:id="971" w:author="Elli Eidelman" w:date="2024-09-28T10:28:00Z" w16du:dateUtc="2024-09-28T07:28:00Z"/>
                <w:vanish/>
              </w:rPr>
            </w:pPr>
          </w:p>
        </w:tc>
        <w:tc>
          <w:tcPr>
            <w:tcW w:w="4075" w:type="dxa"/>
          </w:tcPr>
          <w:p w14:paraId="78070F41" w14:textId="77777777" w:rsidR="007D1643" w:rsidRPr="0015572C" w:rsidRDefault="007D1643" w:rsidP="002F2E3E">
            <w:pPr>
              <w:autoSpaceDE/>
              <w:autoSpaceDN/>
              <w:spacing w:before="100" w:beforeAutospacing="1" w:after="100" w:afterAutospacing="1"/>
              <w:jc w:val="left"/>
              <w:rPr>
                <w:ins w:id="972" w:author="Elli Eidelman" w:date="2024-09-28T10:28:00Z" w16du:dateUtc="2024-09-28T07:28:00Z"/>
                <w:vanish/>
              </w:rPr>
            </w:pPr>
          </w:p>
        </w:tc>
      </w:tr>
      <w:tr w:rsidR="007D1643" w:rsidRPr="008B57EF" w14:paraId="71B20599" w14:textId="77777777" w:rsidTr="002F2E3E">
        <w:trPr>
          <w:gridBefore w:val="1"/>
          <w:wBefore w:w="24" w:type="dxa"/>
          <w:trHeight w:val="382"/>
          <w:ins w:id="973" w:author="Elli Eidelman" w:date="2024-09-28T10:28:00Z" w16du:dateUtc="2024-09-28T07:28:00Z"/>
        </w:trPr>
        <w:tc>
          <w:tcPr>
            <w:tcW w:w="3711" w:type="dxa"/>
          </w:tcPr>
          <w:p w14:paraId="76FAF504" w14:textId="77777777" w:rsidR="007D1643" w:rsidRPr="002F2E3E" w:rsidRDefault="007D1643" w:rsidP="002F2E3E">
            <w:pPr>
              <w:autoSpaceDE/>
              <w:autoSpaceDN/>
              <w:spacing w:before="100" w:beforeAutospacing="1" w:after="100" w:afterAutospacing="1"/>
              <w:jc w:val="left"/>
              <w:rPr>
                <w:ins w:id="974" w:author="Elli Eidelman" w:date="2024-09-28T10:28:00Z" w16du:dateUtc="2024-09-28T07:28:00Z"/>
                <w:b/>
                <w:bCs/>
              </w:rPr>
            </w:pPr>
            <w:ins w:id="975" w:author="Elli Eidelman" w:date="2024-09-28T10:28:00Z" w16du:dateUtc="2024-09-28T07:28:00Z">
              <w:r w:rsidRPr="002F2E3E">
                <w:rPr>
                  <w:b/>
                  <w:bCs/>
                </w:rPr>
                <w:t>Metric</w:t>
              </w:r>
            </w:ins>
          </w:p>
        </w:tc>
        <w:tc>
          <w:tcPr>
            <w:tcW w:w="4415" w:type="dxa"/>
            <w:gridSpan w:val="2"/>
          </w:tcPr>
          <w:p w14:paraId="1496A12D" w14:textId="77777777" w:rsidR="007D1643" w:rsidRPr="008B57EF" w:rsidRDefault="007D1643" w:rsidP="002F2E3E">
            <w:pPr>
              <w:autoSpaceDE/>
              <w:autoSpaceDN/>
              <w:spacing w:before="100" w:beforeAutospacing="1" w:after="100" w:afterAutospacing="1"/>
              <w:jc w:val="left"/>
              <w:rPr>
                <w:ins w:id="976" w:author="Elli Eidelman" w:date="2024-09-28T10:28:00Z" w16du:dateUtc="2024-09-28T07:28:00Z"/>
              </w:rPr>
            </w:pPr>
            <w:ins w:id="977" w:author="Elli Eidelman" w:date="2024-09-28T10:28:00Z" w16du:dateUtc="2024-09-28T07:28:00Z">
              <w:r w:rsidRPr="002F2E3E">
                <w:rPr>
                  <w:b/>
                  <w:bCs/>
                </w:rPr>
                <w:t>Value</w:t>
              </w:r>
            </w:ins>
          </w:p>
        </w:tc>
      </w:tr>
      <w:tr w:rsidR="007D1643" w:rsidRPr="008B57EF" w14:paraId="37C9BB1B" w14:textId="77777777" w:rsidTr="002F2E3E">
        <w:trPr>
          <w:gridBefore w:val="1"/>
          <w:wBefore w:w="24" w:type="dxa"/>
          <w:trHeight w:val="382"/>
          <w:ins w:id="978" w:author="Elli Eidelman" w:date="2024-09-28T10:28:00Z" w16du:dateUtc="2024-09-28T07:28:00Z"/>
        </w:trPr>
        <w:tc>
          <w:tcPr>
            <w:tcW w:w="3711" w:type="dxa"/>
          </w:tcPr>
          <w:p w14:paraId="558DBF02" w14:textId="77777777" w:rsidR="007D1643" w:rsidRPr="008B57EF" w:rsidRDefault="007D1643" w:rsidP="002F2E3E">
            <w:pPr>
              <w:autoSpaceDE/>
              <w:autoSpaceDN/>
              <w:spacing w:before="100" w:beforeAutospacing="1" w:after="100" w:afterAutospacing="1"/>
              <w:jc w:val="left"/>
              <w:rPr>
                <w:ins w:id="979" w:author="Elli Eidelman" w:date="2024-09-28T10:28:00Z" w16du:dateUtc="2024-09-28T07:28:00Z"/>
              </w:rPr>
            </w:pPr>
            <w:ins w:id="980" w:author="Elli Eidelman" w:date="2024-09-28T10:28:00Z" w16du:dateUtc="2024-09-28T07:28:00Z">
              <w:r w:rsidRPr="008B57EF">
                <w:t>Precision (Clutter)</w:t>
              </w:r>
            </w:ins>
          </w:p>
        </w:tc>
        <w:tc>
          <w:tcPr>
            <w:tcW w:w="4415" w:type="dxa"/>
            <w:gridSpan w:val="2"/>
          </w:tcPr>
          <w:p w14:paraId="39E59674" w14:textId="7F5EC079" w:rsidR="007D1643" w:rsidRPr="008B57EF" w:rsidRDefault="007D1643" w:rsidP="002F2E3E">
            <w:pPr>
              <w:autoSpaceDE/>
              <w:autoSpaceDN/>
              <w:spacing w:before="100" w:beforeAutospacing="1" w:after="100" w:afterAutospacing="1"/>
              <w:jc w:val="left"/>
              <w:rPr>
                <w:ins w:id="981" w:author="Elli Eidelman" w:date="2024-09-28T10:28:00Z" w16du:dateUtc="2024-09-28T07:28:00Z"/>
              </w:rPr>
            </w:pPr>
            <w:ins w:id="982" w:author="Elli Eidelman" w:date="2024-09-28T10:28:00Z" w16du:dateUtc="2024-09-28T07:28:00Z">
              <w:r w:rsidRPr="008B57EF">
                <w:t>0.</w:t>
              </w:r>
            </w:ins>
            <w:ins w:id="983" w:author="Elli Eidelman" w:date="2024-09-28T10:29:00Z" w16du:dateUtc="2024-09-28T07:29:00Z">
              <w:r>
                <w:t>49</w:t>
              </w:r>
            </w:ins>
          </w:p>
        </w:tc>
      </w:tr>
      <w:tr w:rsidR="007D1643" w:rsidRPr="008B57EF" w14:paraId="45C3A88B" w14:textId="77777777" w:rsidTr="002F2E3E">
        <w:trPr>
          <w:gridBefore w:val="1"/>
          <w:wBefore w:w="24" w:type="dxa"/>
          <w:trHeight w:val="371"/>
          <w:ins w:id="984" w:author="Elli Eidelman" w:date="2024-09-28T10:28:00Z" w16du:dateUtc="2024-09-28T07:28:00Z"/>
        </w:trPr>
        <w:tc>
          <w:tcPr>
            <w:tcW w:w="3711" w:type="dxa"/>
          </w:tcPr>
          <w:p w14:paraId="511BC1EA" w14:textId="77777777" w:rsidR="007D1643" w:rsidRPr="008B57EF" w:rsidRDefault="007D1643" w:rsidP="002F2E3E">
            <w:pPr>
              <w:autoSpaceDE/>
              <w:autoSpaceDN/>
              <w:spacing w:before="100" w:beforeAutospacing="1" w:after="100" w:afterAutospacing="1"/>
              <w:jc w:val="left"/>
              <w:rPr>
                <w:ins w:id="985" w:author="Elli Eidelman" w:date="2024-09-28T10:28:00Z" w16du:dateUtc="2024-09-28T07:28:00Z"/>
              </w:rPr>
            </w:pPr>
            <w:ins w:id="986" w:author="Elli Eidelman" w:date="2024-09-28T10:28:00Z" w16du:dateUtc="2024-09-28T07:28:00Z">
              <w:r w:rsidRPr="008B57EF">
                <w:t>Recall (Clutter)</w:t>
              </w:r>
            </w:ins>
          </w:p>
        </w:tc>
        <w:tc>
          <w:tcPr>
            <w:tcW w:w="4415" w:type="dxa"/>
            <w:gridSpan w:val="2"/>
          </w:tcPr>
          <w:p w14:paraId="30EB164F" w14:textId="7EF63AA8" w:rsidR="007D1643" w:rsidRPr="008B57EF" w:rsidRDefault="007D1643" w:rsidP="002F2E3E">
            <w:pPr>
              <w:autoSpaceDE/>
              <w:autoSpaceDN/>
              <w:spacing w:before="100" w:beforeAutospacing="1" w:after="100" w:afterAutospacing="1"/>
              <w:jc w:val="left"/>
              <w:rPr>
                <w:ins w:id="987" w:author="Elli Eidelman" w:date="2024-09-28T10:28:00Z" w16du:dateUtc="2024-09-28T07:28:00Z"/>
              </w:rPr>
            </w:pPr>
            <w:ins w:id="988" w:author="Elli Eidelman" w:date="2024-09-28T10:28:00Z" w16du:dateUtc="2024-09-28T07:28:00Z">
              <w:r w:rsidRPr="008B57EF">
                <w:t>0.</w:t>
              </w:r>
            </w:ins>
            <w:ins w:id="989" w:author="Elli Eidelman" w:date="2024-09-28T10:29:00Z" w16du:dateUtc="2024-09-28T07:29:00Z">
              <w:r>
                <w:t>45</w:t>
              </w:r>
            </w:ins>
          </w:p>
        </w:tc>
      </w:tr>
      <w:tr w:rsidR="007D1643" w:rsidRPr="008B57EF" w14:paraId="5F406426" w14:textId="77777777" w:rsidTr="002F2E3E">
        <w:trPr>
          <w:gridBefore w:val="1"/>
          <w:wBefore w:w="24" w:type="dxa"/>
          <w:trHeight w:val="382"/>
          <w:ins w:id="990" w:author="Elli Eidelman" w:date="2024-09-28T10:28:00Z" w16du:dateUtc="2024-09-28T07:28:00Z"/>
        </w:trPr>
        <w:tc>
          <w:tcPr>
            <w:tcW w:w="3711" w:type="dxa"/>
          </w:tcPr>
          <w:p w14:paraId="7E25C026" w14:textId="77777777" w:rsidR="007D1643" w:rsidRPr="008B57EF" w:rsidRDefault="007D1643" w:rsidP="002F2E3E">
            <w:pPr>
              <w:autoSpaceDE/>
              <w:autoSpaceDN/>
              <w:spacing w:before="100" w:beforeAutospacing="1" w:after="100" w:afterAutospacing="1"/>
              <w:jc w:val="left"/>
              <w:rPr>
                <w:ins w:id="991" w:author="Elli Eidelman" w:date="2024-09-28T10:28:00Z" w16du:dateUtc="2024-09-28T07:28:00Z"/>
              </w:rPr>
            </w:pPr>
            <w:ins w:id="992" w:author="Elli Eidelman" w:date="2024-09-28T10:28:00Z" w16du:dateUtc="2024-09-28T07:28:00Z">
              <w:r w:rsidRPr="008B57EF">
                <w:t>F1-Score (Clutter)</w:t>
              </w:r>
            </w:ins>
          </w:p>
        </w:tc>
        <w:tc>
          <w:tcPr>
            <w:tcW w:w="4415" w:type="dxa"/>
            <w:gridSpan w:val="2"/>
          </w:tcPr>
          <w:p w14:paraId="094961FA" w14:textId="0F0C74CF" w:rsidR="007D1643" w:rsidRPr="008B57EF" w:rsidRDefault="007D1643" w:rsidP="002F2E3E">
            <w:pPr>
              <w:autoSpaceDE/>
              <w:autoSpaceDN/>
              <w:spacing w:before="100" w:beforeAutospacing="1" w:after="100" w:afterAutospacing="1"/>
              <w:jc w:val="left"/>
              <w:rPr>
                <w:ins w:id="993" w:author="Elli Eidelman" w:date="2024-09-28T10:28:00Z" w16du:dateUtc="2024-09-28T07:28:00Z"/>
              </w:rPr>
            </w:pPr>
            <w:ins w:id="994" w:author="Elli Eidelman" w:date="2024-09-28T10:28:00Z" w16du:dateUtc="2024-09-28T07:28:00Z">
              <w:r w:rsidRPr="008B57EF">
                <w:t>0.</w:t>
              </w:r>
            </w:ins>
            <w:ins w:id="995" w:author="Elli Eidelman" w:date="2024-09-28T10:29:00Z" w16du:dateUtc="2024-09-28T07:29:00Z">
              <w:r>
                <w:t>47</w:t>
              </w:r>
            </w:ins>
            <w:ins w:id="996" w:author="Elli Eidelman" w:date="2024-09-28T10:28:00Z" w16du:dateUtc="2024-09-28T07:28:00Z">
              <w:r w:rsidRPr="008B57EF">
                <w:t xml:space="preserve">   </w:t>
              </w:r>
            </w:ins>
          </w:p>
        </w:tc>
      </w:tr>
      <w:tr w:rsidR="007D1643" w:rsidRPr="008B57EF" w14:paraId="2C417792" w14:textId="77777777" w:rsidTr="002F2E3E">
        <w:trPr>
          <w:gridBefore w:val="1"/>
          <w:wBefore w:w="24" w:type="dxa"/>
          <w:trHeight w:val="382"/>
          <w:ins w:id="997" w:author="Elli Eidelman" w:date="2024-09-28T10:28:00Z" w16du:dateUtc="2024-09-28T07:28:00Z"/>
        </w:trPr>
        <w:tc>
          <w:tcPr>
            <w:tcW w:w="3711" w:type="dxa"/>
          </w:tcPr>
          <w:p w14:paraId="444EE5B7" w14:textId="77777777" w:rsidR="007D1643" w:rsidRPr="008B57EF" w:rsidRDefault="007D1643" w:rsidP="002F2E3E">
            <w:pPr>
              <w:autoSpaceDE/>
              <w:autoSpaceDN/>
              <w:spacing w:before="100" w:beforeAutospacing="1" w:after="100" w:afterAutospacing="1"/>
              <w:jc w:val="left"/>
              <w:rPr>
                <w:ins w:id="998" w:author="Elli Eidelman" w:date="2024-09-28T10:28:00Z" w16du:dateUtc="2024-09-28T07:28:00Z"/>
              </w:rPr>
            </w:pPr>
            <w:ins w:id="999" w:author="Elli Eidelman" w:date="2024-09-28T10:28:00Z" w16du:dateUtc="2024-09-28T07:28:00Z">
              <w:r w:rsidRPr="008B57EF">
                <w:t>Precision (No Clutter)</w:t>
              </w:r>
            </w:ins>
          </w:p>
        </w:tc>
        <w:tc>
          <w:tcPr>
            <w:tcW w:w="4415" w:type="dxa"/>
            <w:gridSpan w:val="2"/>
          </w:tcPr>
          <w:p w14:paraId="21CF6424" w14:textId="51FA6C70" w:rsidR="007D1643" w:rsidRPr="008B57EF" w:rsidRDefault="007D1643" w:rsidP="002F2E3E">
            <w:pPr>
              <w:autoSpaceDE/>
              <w:autoSpaceDN/>
              <w:spacing w:before="100" w:beforeAutospacing="1" w:after="100" w:afterAutospacing="1"/>
              <w:jc w:val="left"/>
              <w:rPr>
                <w:ins w:id="1000" w:author="Elli Eidelman" w:date="2024-09-28T10:28:00Z" w16du:dateUtc="2024-09-28T07:28:00Z"/>
              </w:rPr>
            </w:pPr>
            <w:ins w:id="1001" w:author="Elli Eidelman" w:date="2024-09-28T10:28:00Z" w16du:dateUtc="2024-09-28T07:28:00Z">
              <w:r w:rsidRPr="008B57EF">
                <w:t>0.</w:t>
              </w:r>
            </w:ins>
            <w:ins w:id="1002" w:author="Elli Eidelman" w:date="2024-09-28T10:29:00Z" w16du:dateUtc="2024-09-28T07:29:00Z">
              <w:r>
                <w:t>49</w:t>
              </w:r>
            </w:ins>
            <w:ins w:id="1003" w:author="Elli Eidelman" w:date="2024-09-28T10:28:00Z" w16du:dateUtc="2024-09-28T07:28:00Z">
              <w:r w:rsidRPr="008B57EF">
                <w:t xml:space="preserve">   </w:t>
              </w:r>
            </w:ins>
          </w:p>
        </w:tc>
      </w:tr>
      <w:tr w:rsidR="007D1643" w:rsidRPr="008B57EF" w14:paraId="561F582E" w14:textId="77777777" w:rsidTr="002F2E3E">
        <w:trPr>
          <w:gridBefore w:val="1"/>
          <w:wBefore w:w="24" w:type="dxa"/>
          <w:trHeight w:val="382"/>
          <w:ins w:id="1004" w:author="Elli Eidelman" w:date="2024-09-28T10:28:00Z" w16du:dateUtc="2024-09-28T07:28:00Z"/>
        </w:trPr>
        <w:tc>
          <w:tcPr>
            <w:tcW w:w="3711" w:type="dxa"/>
          </w:tcPr>
          <w:p w14:paraId="6694E23F" w14:textId="77777777" w:rsidR="007D1643" w:rsidRPr="008B57EF" w:rsidRDefault="007D1643" w:rsidP="002F2E3E">
            <w:pPr>
              <w:autoSpaceDE/>
              <w:autoSpaceDN/>
              <w:spacing w:before="100" w:beforeAutospacing="1" w:after="100" w:afterAutospacing="1"/>
              <w:jc w:val="left"/>
              <w:rPr>
                <w:ins w:id="1005" w:author="Elli Eidelman" w:date="2024-09-28T10:28:00Z" w16du:dateUtc="2024-09-28T07:28:00Z"/>
              </w:rPr>
            </w:pPr>
            <w:ins w:id="1006" w:author="Elli Eidelman" w:date="2024-09-28T10:28:00Z" w16du:dateUtc="2024-09-28T07:28:00Z">
              <w:r w:rsidRPr="008B57EF">
                <w:t>Recall (No Clutter)</w:t>
              </w:r>
            </w:ins>
          </w:p>
        </w:tc>
        <w:tc>
          <w:tcPr>
            <w:tcW w:w="4415" w:type="dxa"/>
            <w:gridSpan w:val="2"/>
          </w:tcPr>
          <w:p w14:paraId="78B86C4A" w14:textId="7AA54D7A" w:rsidR="007D1643" w:rsidRPr="008B57EF" w:rsidRDefault="007D1643" w:rsidP="002F2E3E">
            <w:pPr>
              <w:autoSpaceDE/>
              <w:autoSpaceDN/>
              <w:spacing w:before="100" w:beforeAutospacing="1" w:after="100" w:afterAutospacing="1"/>
              <w:jc w:val="left"/>
              <w:rPr>
                <w:ins w:id="1007" w:author="Elli Eidelman" w:date="2024-09-28T10:28:00Z" w16du:dateUtc="2024-09-28T07:28:00Z"/>
              </w:rPr>
            </w:pPr>
            <w:ins w:id="1008" w:author="Elli Eidelman" w:date="2024-09-28T10:28:00Z" w16du:dateUtc="2024-09-28T07:28:00Z">
              <w:r w:rsidRPr="008B57EF">
                <w:t>0.</w:t>
              </w:r>
            </w:ins>
            <w:ins w:id="1009" w:author="Elli Eidelman" w:date="2024-09-28T10:29:00Z" w16du:dateUtc="2024-09-28T07:29:00Z">
              <w:r>
                <w:t>53</w:t>
              </w:r>
            </w:ins>
          </w:p>
        </w:tc>
      </w:tr>
      <w:tr w:rsidR="007D1643" w:rsidRPr="008B57EF" w14:paraId="4F60C2B5" w14:textId="77777777" w:rsidTr="002F2E3E">
        <w:trPr>
          <w:gridBefore w:val="1"/>
          <w:wBefore w:w="24" w:type="dxa"/>
          <w:trHeight w:val="382"/>
          <w:ins w:id="1010" w:author="Elli Eidelman" w:date="2024-09-28T10:28:00Z" w16du:dateUtc="2024-09-28T07:28:00Z"/>
        </w:trPr>
        <w:tc>
          <w:tcPr>
            <w:tcW w:w="3711" w:type="dxa"/>
          </w:tcPr>
          <w:p w14:paraId="0B86BBF3" w14:textId="77777777" w:rsidR="007D1643" w:rsidRPr="008B57EF" w:rsidRDefault="007D1643" w:rsidP="002F2E3E">
            <w:pPr>
              <w:autoSpaceDE/>
              <w:autoSpaceDN/>
              <w:spacing w:before="100" w:beforeAutospacing="1" w:after="100" w:afterAutospacing="1"/>
              <w:jc w:val="left"/>
              <w:rPr>
                <w:ins w:id="1011" w:author="Elli Eidelman" w:date="2024-09-28T10:28:00Z" w16du:dateUtc="2024-09-28T07:28:00Z"/>
              </w:rPr>
            </w:pPr>
            <w:ins w:id="1012" w:author="Elli Eidelman" w:date="2024-09-28T10:28:00Z" w16du:dateUtc="2024-09-28T07:28:00Z">
              <w:r w:rsidRPr="008B57EF">
                <w:t>F1-Score (No Clutter)</w:t>
              </w:r>
            </w:ins>
          </w:p>
        </w:tc>
        <w:tc>
          <w:tcPr>
            <w:tcW w:w="4415" w:type="dxa"/>
            <w:gridSpan w:val="2"/>
          </w:tcPr>
          <w:p w14:paraId="4AE50795" w14:textId="24461F64" w:rsidR="007D1643" w:rsidRPr="008B57EF" w:rsidRDefault="007D1643" w:rsidP="002F2E3E">
            <w:pPr>
              <w:autoSpaceDE/>
              <w:autoSpaceDN/>
              <w:spacing w:before="100" w:beforeAutospacing="1" w:after="100" w:afterAutospacing="1"/>
              <w:jc w:val="left"/>
              <w:rPr>
                <w:ins w:id="1013" w:author="Elli Eidelman" w:date="2024-09-28T10:28:00Z" w16du:dateUtc="2024-09-28T07:28:00Z"/>
              </w:rPr>
            </w:pPr>
            <w:ins w:id="1014" w:author="Elli Eidelman" w:date="2024-09-28T10:28:00Z" w16du:dateUtc="2024-09-28T07:28:00Z">
              <w:r w:rsidRPr="008B57EF">
                <w:t>0.5</w:t>
              </w:r>
            </w:ins>
            <w:ins w:id="1015" w:author="Elli Eidelman" w:date="2024-09-28T10:29:00Z" w16du:dateUtc="2024-09-28T07:29:00Z">
              <w:r>
                <w:t>1</w:t>
              </w:r>
            </w:ins>
          </w:p>
        </w:tc>
      </w:tr>
      <w:tr w:rsidR="007D1643" w:rsidRPr="008B57EF" w14:paraId="34BB52CE" w14:textId="77777777" w:rsidTr="002F2E3E">
        <w:trPr>
          <w:gridBefore w:val="1"/>
          <w:wBefore w:w="24" w:type="dxa"/>
          <w:trHeight w:val="382"/>
          <w:ins w:id="1016" w:author="Elli Eidelman" w:date="2024-09-28T10:28:00Z" w16du:dateUtc="2024-09-28T07:28:00Z"/>
        </w:trPr>
        <w:tc>
          <w:tcPr>
            <w:tcW w:w="3711" w:type="dxa"/>
          </w:tcPr>
          <w:p w14:paraId="4E1A82F4" w14:textId="77777777" w:rsidR="007D1643" w:rsidRPr="008B57EF" w:rsidRDefault="007D1643" w:rsidP="002F2E3E">
            <w:pPr>
              <w:autoSpaceDE/>
              <w:autoSpaceDN/>
              <w:spacing w:before="100" w:beforeAutospacing="1" w:after="100" w:afterAutospacing="1"/>
              <w:jc w:val="left"/>
              <w:rPr>
                <w:ins w:id="1017" w:author="Elli Eidelman" w:date="2024-09-28T10:28:00Z" w16du:dateUtc="2024-09-28T07:28:00Z"/>
              </w:rPr>
            </w:pPr>
            <w:ins w:id="1018" w:author="Elli Eidelman" w:date="2024-09-28T10:28:00Z" w16du:dateUtc="2024-09-28T07:28:00Z">
              <w:r w:rsidRPr="008B57EF">
                <w:lastRenderedPageBreak/>
                <w:t>Accuracy</w:t>
              </w:r>
            </w:ins>
          </w:p>
        </w:tc>
        <w:tc>
          <w:tcPr>
            <w:tcW w:w="4415" w:type="dxa"/>
            <w:gridSpan w:val="2"/>
          </w:tcPr>
          <w:p w14:paraId="6A1EA560" w14:textId="4411DF23" w:rsidR="007D1643" w:rsidRPr="008B57EF" w:rsidRDefault="007D1643" w:rsidP="002F2E3E">
            <w:pPr>
              <w:autoSpaceDE/>
              <w:autoSpaceDN/>
              <w:spacing w:before="100" w:beforeAutospacing="1" w:after="100" w:afterAutospacing="1"/>
              <w:jc w:val="left"/>
              <w:rPr>
                <w:ins w:id="1019" w:author="Elli Eidelman" w:date="2024-09-28T10:28:00Z" w16du:dateUtc="2024-09-28T07:28:00Z"/>
              </w:rPr>
            </w:pPr>
            <w:ins w:id="1020" w:author="Elli Eidelman" w:date="2024-09-28T10:28:00Z" w16du:dateUtc="2024-09-28T07:28:00Z">
              <w:r w:rsidRPr="008B57EF">
                <w:t>0.</w:t>
              </w:r>
            </w:ins>
            <w:ins w:id="1021" w:author="Elli Eidelman" w:date="2024-09-28T10:29:00Z" w16du:dateUtc="2024-09-28T07:29:00Z">
              <w:r>
                <w:t>4</w:t>
              </w:r>
            </w:ins>
            <w:ins w:id="1022" w:author="Elli Eidelman" w:date="2024-09-28T10:30:00Z" w16du:dateUtc="2024-09-28T07:30:00Z">
              <w:r>
                <w:t>9</w:t>
              </w:r>
            </w:ins>
          </w:p>
        </w:tc>
      </w:tr>
      <w:tr w:rsidR="007D1643" w:rsidRPr="008B57EF" w14:paraId="3BF02C8B" w14:textId="77777777" w:rsidTr="002F2E3E">
        <w:trPr>
          <w:gridBefore w:val="1"/>
          <w:wBefore w:w="24" w:type="dxa"/>
          <w:trHeight w:val="371"/>
          <w:ins w:id="1023" w:author="Elli Eidelman" w:date="2024-09-28T10:28:00Z" w16du:dateUtc="2024-09-28T07:28:00Z"/>
        </w:trPr>
        <w:tc>
          <w:tcPr>
            <w:tcW w:w="3711" w:type="dxa"/>
          </w:tcPr>
          <w:p w14:paraId="11647724" w14:textId="77777777" w:rsidR="007D1643" w:rsidRPr="008B57EF" w:rsidRDefault="007D1643" w:rsidP="002F2E3E">
            <w:pPr>
              <w:autoSpaceDE/>
              <w:autoSpaceDN/>
              <w:spacing w:before="100" w:beforeAutospacing="1" w:after="100" w:afterAutospacing="1"/>
              <w:jc w:val="left"/>
              <w:rPr>
                <w:ins w:id="1024" w:author="Elli Eidelman" w:date="2024-09-28T10:28:00Z" w16du:dateUtc="2024-09-28T07:28:00Z"/>
              </w:rPr>
            </w:pPr>
            <w:ins w:id="1025" w:author="Elli Eidelman" w:date="2024-09-28T10:28:00Z" w16du:dateUtc="2024-09-28T07:28:00Z">
              <w:r w:rsidRPr="008B57EF">
                <w:t>ROC-AUC Score</w:t>
              </w:r>
            </w:ins>
          </w:p>
        </w:tc>
        <w:tc>
          <w:tcPr>
            <w:tcW w:w="4415" w:type="dxa"/>
            <w:gridSpan w:val="2"/>
          </w:tcPr>
          <w:p w14:paraId="563B4C6F" w14:textId="33B20D29" w:rsidR="007D1643" w:rsidRPr="008B57EF" w:rsidRDefault="007D1643" w:rsidP="002F2E3E">
            <w:pPr>
              <w:autoSpaceDE/>
              <w:autoSpaceDN/>
              <w:spacing w:before="100" w:beforeAutospacing="1" w:after="100" w:afterAutospacing="1"/>
              <w:jc w:val="left"/>
              <w:rPr>
                <w:ins w:id="1026" w:author="Elli Eidelman" w:date="2024-09-28T10:28:00Z" w16du:dateUtc="2024-09-28T07:28:00Z"/>
              </w:rPr>
            </w:pPr>
            <w:ins w:id="1027" w:author="Elli Eidelman" w:date="2024-09-28T10:28:00Z" w16du:dateUtc="2024-09-28T07:28:00Z">
              <w:r w:rsidRPr="008B57EF">
                <w:t>0.</w:t>
              </w:r>
            </w:ins>
            <w:ins w:id="1028" w:author="Elli Eidelman" w:date="2024-09-28T10:30:00Z" w16du:dateUtc="2024-09-28T07:30:00Z">
              <w:r>
                <w:t>438</w:t>
              </w:r>
            </w:ins>
          </w:p>
        </w:tc>
      </w:tr>
    </w:tbl>
    <w:p w14:paraId="763362CD" w14:textId="2BDFE086" w:rsidR="007D1643" w:rsidRDefault="007D1643" w:rsidP="00001606">
      <w:pPr>
        <w:spacing w:after="300"/>
        <w:ind w:left="576"/>
        <w:jc w:val="left"/>
        <w:rPr>
          <w:ins w:id="1029" w:author="Elli Eidelman" w:date="2024-09-28T10:27:00Z" w16du:dateUtc="2024-09-28T07:27:00Z"/>
        </w:rPr>
      </w:pPr>
      <w:ins w:id="1030" w:author="Elli Eidelman" w:date="2024-09-28T10:30:00Z" w16du:dateUtc="2024-09-28T07:30:00Z">
        <w:r w:rsidRPr="007D1643">
          <w:drawing>
            <wp:inline distT="0" distB="0" distL="0" distR="0" wp14:anchorId="46B53977" wp14:editId="574F35FD">
              <wp:extent cx="4242816" cy="3280913"/>
              <wp:effectExtent l="0" t="0" r="5715" b="0"/>
              <wp:docPr id="185716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68400" name=""/>
                      <pic:cNvPicPr/>
                    </pic:nvPicPr>
                    <pic:blipFill>
                      <a:blip r:embed="rId44"/>
                      <a:stretch>
                        <a:fillRect/>
                      </a:stretch>
                    </pic:blipFill>
                    <pic:spPr>
                      <a:xfrm>
                        <a:off x="0" y="0"/>
                        <a:ext cx="4246819" cy="3284008"/>
                      </a:xfrm>
                      <a:prstGeom prst="rect">
                        <a:avLst/>
                      </a:prstGeom>
                    </pic:spPr>
                  </pic:pic>
                </a:graphicData>
              </a:graphic>
            </wp:inline>
          </w:drawing>
        </w:r>
      </w:ins>
    </w:p>
    <w:p w14:paraId="1CE92146" w14:textId="7968ED3A" w:rsidR="00001606" w:rsidRDefault="00001606" w:rsidP="00001606">
      <w:pPr>
        <w:spacing w:after="300"/>
        <w:ind w:left="576"/>
        <w:jc w:val="left"/>
        <w:rPr>
          <w:ins w:id="1031" w:author="Elli Eidelman" w:date="2024-09-27T22:50:00Z" w16du:dateUtc="2024-09-27T19:50:00Z"/>
        </w:rPr>
      </w:pPr>
      <w:ins w:id="1032" w:author="Elli Eidelman" w:date="2024-09-27T22:50:00Z" w16du:dateUtc="2024-09-27T19:50:00Z">
        <w:r>
          <w:t>We can see that t</w:t>
        </w:r>
        <w:r w:rsidRPr="00AA26CB">
          <w:t>he model has moderate performance, with precision, recall, and f1-scores around 0.57-0.59. This indicates that the model is not particularly strong in distinguishing between 'Clutter' and 'No Clutter</w:t>
        </w:r>
        <w:r>
          <w:t xml:space="preserve">’ and between “Near” and “Far”, </w:t>
        </w:r>
        <w:r w:rsidRPr="00AA26CB">
          <w:t>The confusion matrix shows that the model is about equally likely to make correct predictions as it is to make mistakes, with a slight bias towards predicting 'No Clutter' correctly</w:t>
        </w:r>
        <w:r>
          <w:t xml:space="preserve"> and the same for “Near” category</w:t>
        </w:r>
        <w:r w:rsidRPr="00AA26CB">
          <w:t>.</w:t>
        </w:r>
        <w:r>
          <w:t xml:space="preserve"> T</w:t>
        </w:r>
        <w:r w:rsidRPr="00AA26CB">
          <w:t>he ROC-AUC suggests the model is slightly better than random guessing (0.5)</w:t>
        </w:r>
        <w:r>
          <w:t xml:space="preserve">, much better in guessing the “depth” </w:t>
        </w:r>
        <w:r w:rsidRPr="00AA26CB">
          <w:t>but still indicates that the model has room for improvement</w:t>
        </w:r>
        <w:r>
          <w:t>.</w:t>
        </w:r>
      </w:ins>
    </w:p>
    <w:p w14:paraId="36AE45A9" w14:textId="1D0B398D" w:rsidR="00001606" w:rsidRDefault="007D1643" w:rsidP="00001606">
      <w:pPr>
        <w:spacing w:after="300"/>
        <w:ind w:left="576"/>
        <w:jc w:val="left"/>
        <w:rPr>
          <w:ins w:id="1033" w:author="Elli Eidelman" w:date="2024-09-27T22:50:00Z" w16du:dateUtc="2024-09-27T19:50:00Z"/>
        </w:rPr>
      </w:pPr>
      <w:ins w:id="1034" w:author="Elli Eidelman" w:date="2024-09-28T10:31:00Z" w16du:dateUtc="2024-09-28T07:31:00Z">
        <w:r>
          <w:t xml:space="preserve">To examine if </w:t>
        </w:r>
      </w:ins>
      <w:ins w:id="1035" w:author="Elli Eidelman" w:date="2024-09-28T10:32:00Z" w16du:dateUtc="2024-09-28T07:32:00Z">
        <w:r>
          <w:t xml:space="preserve">the small sample (n=3) is affecting the </w:t>
        </w:r>
      </w:ins>
      <w:ins w:id="1036" w:author="Elli Eidelman" w:date="2024-09-28T10:33:00Z" w16du:dateUtc="2024-09-28T07:33:00Z">
        <w:r w:rsidRPr="007D1643">
          <w:t>results</w:t>
        </w:r>
        <w:r>
          <w:t xml:space="preserve"> I’ve used the </w:t>
        </w:r>
      </w:ins>
      <w:commentRangeStart w:id="1037"/>
      <w:ins w:id="1038" w:author="Elli Eidelman" w:date="2024-09-27T22:50:00Z" w16du:dateUtc="2024-09-27T19:50:00Z">
        <w:r w:rsidR="00001606">
          <w:t>same model on artificial data with the following parameters</w:t>
        </w:r>
        <w:commentRangeEnd w:id="1037"/>
        <w:r w:rsidR="00001606">
          <w:rPr>
            <w:rStyle w:val="CommentReference"/>
          </w:rPr>
          <w:commentReference w:id="1037"/>
        </w:r>
        <w:r w:rsidR="00001606">
          <w:t>:</w:t>
        </w:r>
      </w:ins>
    </w:p>
    <w:p w14:paraId="56B325F5" w14:textId="77777777" w:rsidR="00001606" w:rsidRDefault="00001606" w:rsidP="00001606">
      <w:pPr>
        <w:spacing w:after="300"/>
        <w:ind w:left="576"/>
        <w:jc w:val="left"/>
        <w:rPr>
          <w:ins w:id="1039" w:author="Elli Eidelman" w:date="2024-09-27T22:50:00Z" w16du:dateUtc="2024-09-27T19:50:00Z"/>
        </w:rPr>
      </w:pPr>
      <w:ins w:id="1040" w:author="Elli Eidelman" w:date="2024-09-27T22:50:00Z" w16du:dateUtc="2024-09-27T19:50:00Z">
        <w:r w:rsidRPr="005350DB">
          <w:rPr>
            <w:noProof/>
          </w:rPr>
          <w:lastRenderedPageBreak/>
          <w:drawing>
            <wp:inline distT="0" distB="0" distL="0" distR="0" wp14:anchorId="6F485B21" wp14:editId="45DD01DD">
              <wp:extent cx="4639322" cy="3581900"/>
              <wp:effectExtent l="0" t="0" r="0" b="0"/>
              <wp:docPr id="565820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31" name="Picture 1" descr="A screen shot of a computer program&#10;&#10;Description automatically generated"/>
                      <pic:cNvPicPr/>
                    </pic:nvPicPr>
                    <pic:blipFill>
                      <a:blip r:embed="rId45"/>
                      <a:stretch>
                        <a:fillRect/>
                      </a:stretch>
                    </pic:blipFill>
                    <pic:spPr>
                      <a:xfrm>
                        <a:off x="0" y="0"/>
                        <a:ext cx="4639322" cy="3581900"/>
                      </a:xfrm>
                      <a:prstGeom prst="rect">
                        <a:avLst/>
                      </a:prstGeom>
                    </pic:spPr>
                  </pic:pic>
                </a:graphicData>
              </a:graphic>
            </wp:inline>
          </w:drawing>
        </w:r>
      </w:ins>
    </w:p>
    <w:p w14:paraId="31C3FF5F" w14:textId="77777777" w:rsidR="00001606" w:rsidRDefault="00001606" w:rsidP="00001606">
      <w:pPr>
        <w:spacing w:after="300"/>
        <w:ind w:left="576"/>
        <w:jc w:val="left"/>
        <w:rPr>
          <w:ins w:id="1041" w:author="Elli Eidelman" w:date="2024-09-27T22:50:00Z" w16du:dateUtc="2024-09-27T19:50:00Z"/>
        </w:rPr>
      </w:pPr>
      <w:ins w:id="1042" w:author="Elli Eidelman" w:date="2024-09-27T22:50:00Z" w16du:dateUtc="2024-09-27T19:50:00Z">
        <w:r>
          <w:t xml:space="preserve">Figure </w:t>
        </w:r>
        <w:r>
          <w:fldChar w:fldCharType="begin"/>
        </w:r>
        <w:r>
          <w:instrText xml:space="preserve"> SEQ Figure \* ARABIC </w:instrText>
        </w:r>
        <w:r>
          <w:fldChar w:fldCharType="separate"/>
        </w:r>
        <w:r>
          <w:rPr>
            <w:noProof/>
          </w:rPr>
          <w:t>25</w:t>
        </w:r>
        <w:r>
          <w:rPr>
            <w:noProof/>
          </w:rPr>
          <w:fldChar w:fldCharType="end"/>
        </w:r>
        <w:r>
          <w:t xml:space="preserve"> : </w:t>
        </w:r>
        <w:r w:rsidRPr="005350DB">
          <w:t>generating synthetic data based on observed</w:t>
        </w:r>
        <w:r>
          <w:t xml:space="preserve"> means and SD</w:t>
        </w:r>
        <w:r w:rsidRPr="00867A82">
          <w:t>.</w:t>
        </w:r>
      </w:ins>
    </w:p>
    <w:p w14:paraId="4728B169" w14:textId="77777777" w:rsidR="00001606" w:rsidRDefault="00001606" w:rsidP="00001606">
      <w:pPr>
        <w:spacing w:after="300"/>
        <w:ind w:left="576"/>
        <w:jc w:val="left"/>
        <w:rPr>
          <w:ins w:id="1043" w:author="Elli Eidelman" w:date="2024-09-28T10:46:00Z" w16du:dateUtc="2024-09-28T07:46:00Z"/>
        </w:rPr>
      </w:pPr>
      <w:ins w:id="1044" w:author="Elli Eidelman" w:date="2024-09-27T22:50:00Z" w16du:dateUtc="2024-09-27T19:50:00Z">
        <w:r>
          <w:t xml:space="preserve">I’ve created </w:t>
        </w:r>
        <w:r w:rsidRPr="00D96695">
          <w:t>100000</w:t>
        </w:r>
        <w:r>
          <w:t xml:space="preserve"> synthetic data samples and re-run the two ML models giving the results presented in Figure 26. We can clearly see our performance to determine which depth the object was presented given only number of saccades and the time duration of the trial is much stronger now but the predicting the clutter based on those features is still low what can again imply that clutter will not affect </w:t>
        </w:r>
        <w:proofErr w:type="gramStart"/>
        <w:r>
          <w:t>this features</w:t>
        </w:r>
        <w:proofErr w:type="gramEnd"/>
        <w:r>
          <w:t>.</w:t>
        </w:r>
      </w:ins>
    </w:p>
    <w:p w14:paraId="195A3824" w14:textId="170B8BDB" w:rsidR="00940145" w:rsidRDefault="00940145" w:rsidP="00940145">
      <w:pPr>
        <w:autoSpaceDE/>
        <w:autoSpaceDN/>
        <w:spacing w:before="100" w:beforeAutospacing="1" w:after="100" w:afterAutospacing="1"/>
        <w:ind w:left="720"/>
        <w:jc w:val="left"/>
        <w:rPr>
          <w:ins w:id="1045" w:author="Elli Eidelman" w:date="2024-09-28T10:46:00Z" w16du:dateUtc="2024-09-28T07:46:00Z"/>
        </w:rPr>
      </w:pPr>
      <w:ins w:id="1046" w:author="Elli Eidelman" w:date="2024-09-28T10:46:00Z" w16du:dateUtc="2024-09-28T07:46:00Z">
        <w:r w:rsidRPr="007E1AFA">
          <w:t>Results</w:t>
        </w:r>
        <w:r>
          <w:t xml:space="preserve"> on </w:t>
        </w:r>
        <w:r>
          <w:t>synthetic</w:t>
        </w:r>
        <w:r>
          <w:t xml:space="preserve"> data:</w:t>
        </w:r>
      </w:ins>
    </w:p>
    <w:p w14:paraId="3528793F" w14:textId="77777777" w:rsidR="00940145" w:rsidRDefault="00940145" w:rsidP="00940145">
      <w:pPr>
        <w:autoSpaceDE/>
        <w:autoSpaceDN/>
        <w:spacing w:before="100" w:beforeAutospacing="1" w:after="100" w:afterAutospacing="1"/>
        <w:ind w:left="720"/>
        <w:jc w:val="left"/>
        <w:rPr>
          <w:ins w:id="1047" w:author="Elli Eidelman" w:date="2024-09-28T10:46:00Z" w16du:dateUtc="2024-09-28T07:46:00Z"/>
        </w:rPr>
      </w:pPr>
      <w:ins w:id="1048" w:author="Elli Eidelman" w:date="2024-09-28T10:46:00Z" w16du:dateUtc="2024-09-28T07:46:00Z">
        <w:r w:rsidRPr="002F2E3E">
          <w:rPr>
            <w:b/>
            <w:bCs/>
            <w:u w:val="single"/>
          </w:rPr>
          <w:t>Depth</w:t>
        </w:r>
        <w:r>
          <w:t>:</w:t>
        </w:r>
        <w:r>
          <w:br/>
        </w:r>
        <w:r w:rsidRPr="002F2E3E">
          <w:rPr>
            <w:u w:val="single"/>
          </w:rPr>
          <w:t>confusion matrix</w:t>
        </w:r>
        <w:r>
          <w:t>:</w:t>
        </w:r>
      </w:ins>
    </w:p>
    <w:tbl>
      <w:tblPr>
        <w:tblStyle w:val="TableGrid"/>
        <w:tblW w:w="0" w:type="auto"/>
        <w:tblInd w:w="720" w:type="dxa"/>
        <w:tblLook w:val="04A0" w:firstRow="1" w:lastRow="0" w:firstColumn="1" w:lastColumn="0" w:noHBand="0" w:noVBand="1"/>
      </w:tblPr>
      <w:tblGrid>
        <w:gridCol w:w="4315"/>
        <w:gridCol w:w="3749"/>
      </w:tblGrid>
      <w:tr w:rsidR="00940145" w14:paraId="6384B5F8" w14:textId="77777777" w:rsidTr="002F2E3E">
        <w:trPr>
          <w:ins w:id="1049" w:author="Elli Eidelman" w:date="2024-09-28T10:46:00Z" w16du:dateUtc="2024-09-28T07:46:00Z"/>
        </w:trPr>
        <w:tc>
          <w:tcPr>
            <w:tcW w:w="4315" w:type="dxa"/>
          </w:tcPr>
          <w:p w14:paraId="6CC03A41" w14:textId="1353D51D" w:rsidR="00940145" w:rsidRDefault="00940145" w:rsidP="002F2E3E">
            <w:pPr>
              <w:autoSpaceDE/>
              <w:autoSpaceDN/>
              <w:spacing w:before="100" w:beforeAutospacing="1" w:after="100" w:afterAutospacing="1"/>
              <w:jc w:val="left"/>
              <w:rPr>
                <w:ins w:id="1050" w:author="Elli Eidelman" w:date="2024-09-28T10:46:00Z" w16du:dateUtc="2024-09-28T07:46:00Z"/>
              </w:rPr>
            </w:pPr>
            <w:ins w:id="1051" w:author="Elli Eidelman" w:date="2024-09-28T10:46:00Z" w16du:dateUtc="2024-09-28T07:46:00Z">
              <w:r w:rsidRPr="00940145">
                <w:t>10689</w:t>
              </w:r>
            </w:ins>
          </w:p>
        </w:tc>
        <w:tc>
          <w:tcPr>
            <w:tcW w:w="3749" w:type="dxa"/>
          </w:tcPr>
          <w:p w14:paraId="2587BDAF" w14:textId="4349CB95" w:rsidR="00940145" w:rsidRDefault="00940145" w:rsidP="002F2E3E">
            <w:pPr>
              <w:autoSpaceDE/>
              <w:autoSpaceDN/>
              <w:spacing w:before="100" w:beforeAutospacing="1" w:after="100" w:afterAutospacing="1"/>
              <w:jc w:val="left"/>
              <w:rPr>
                <w:ins w:id="1052" w:author="Elli Eidelman" w:date="2024-09-28T10:46:00Z" w16du:dateUtc="2024-09-28T07:46:00Z"/>
              </w:rPr>
            </w:pPr>
            <w:ins w:id="1053" w:author="Elli Eidelman" w:date="2024-09-28T10:46:00Z" w16du:dateUtc="2024-09-28T07:46:00Z">
              <w:r w:rsidRPr="00940145">
                <w:t>4263</w:t>
              </w:r>
            </w:ins>
          </w:p>
        </w:tc>
      </w:tr>
      <w:tr w:rsidR="00940145" w14:paraId="22B2C84F" w14:textId="77777777" w:rsidTr="002F2E3E">
        <w:trPr>
          <w:ins w:id="1054" w:author="Elli Eidelman" w:date="2024-09-28T10:46:00Z" w16du:dateUtc="2024-09-28T07:46:00Z"/>
        </w:trPr>
        <w:tc>
          <w:tcPr>
            <w:tcW w:w="4315" w:type="dxa"/>
          </w:tcPr>
          <w:p w14:paraId="7545CB4C" w14:textId="38EEB6BF" w:rsidR="00940145" w:rsidRDefault="00940145" w:rsidP="002F2E3E">
            <w:pPr>
              <w:autoSpaceDE/>
              <w:autoSpaceDN/>
              <w:spacing w:before="100" w:beforeAutospacing="1" w:after="100" w:afterAutospacing="1"/>
              <w:jc w:val="left"/>
              <w:rPr>
                <w:ins w:id="1055" w:author="Elli Eidelman" w:date="2024-09-28T10:46:00Z" w16du:dateUtc="2024-09-28T07:46:00Z"/>
              </w:rPr>
            </w:pPr>
            <w:ins w:id="1056" w:author="Elli Eidelman" w:date="2024-09-28T10:46:00Z" w16du:dateUtc="2024-09-28T07:46:00Z">
              <w:r w:rsidRPr="00940145">
                <w:t>4416</w:t>
              </w:r>
            </w:ins>
          </w:p>
        </w:tc>
        <w:tc>
          <w:tcPr>
            <w:tcW w:w="3749" w:type="dxa"/>
          </w:tcPr>
          <w:p w14:paraId="11952B82" w14:textId="19171838" w:rsidR="00940145" w:rsidRDefault="00940145" w:rsidP="002F2E3E">
            <w:pPr>
              <w:autoSpaceDE/>
              <w:autoSpaceDN/>
              <w:spacing w:before="100" w:beforeAutospacing="1" w:after="100" w:afterAutospacing="1"/>
              <w:jc w:val="left"/>
              <w:rPr>
                <w:ins w:id="1057" w:author="Elli Eidelman" w:date="2024-09-28T10:46:00Z" w16du:dateUtc="2024-09-28T07:46:00Z"/>
              </w:rPr>
            </w:pPr>
            <w:ins w:id="1058" w:author="Elli Eidelman" w:date="2024-09-28T10:46:00Z" w16du:dateUtc="2024-09-28T07:46:00Z">
              <w:r w:rsidRPr="00940145">
                <w:t>10632</w:t>
              </w:r>
            </w:ins>
          </w:p>
        </w:tc>
      </w:tr>
    </w:tbl>
    <w:p w14:paraId="3FBB4D60" w14:textId="77777777" w:rsidR="00940145" w:rsidRDefault="00940145" w:rsidP="00940145">
      <w:pPr>
        <w:autoSpaceDE/>
        <w:autoSpaceDN/>
        <w:spacing w:before="100" w:beforeAutospacing="1" w:after="100" w:afterAutospacing="1"/>
        <w:ind w:left="720"/>
        <w:jc w:val="left"/>
        <w:rPr>
          <w:ins w:id="1059" w:author="Elli Eidelman" w:date="2024-09-28T10:46:00Z" w16du:dateUtc="2024-09-28T07:46:00Z"/>
        </w:rPr>
      </w:pPr>
      <w:ins w:id="1060" w:author="Elli Eidelman" w:date="2024-09-28T10:46:00Z" w16du:dateUtc="2024-09-28T07:46:00Z">
        <w:r w:rsidRPr="002F2E3E">
          <w:rPr>
            <w:u w:val="single"/>
          </w:rPr>
          <w:t xml:space="preserve"> Classification report</w:t>
        </w:r>
        <w:r>
          <w:t>:</w:t>
        </w:r>
      </w:ins>
    </w:p>
    <w:tbl>
      <w:tblPr>
        <w:tblStyle w:val="TableGrid"/>
        <w:tblW w:w="0" w:type="auto"/>
        <w:tblInd w:w="680" w:type="dxa"/>
        <w:tblLook w:val="04A0" w:firstRow="1" w:lastRow="0" w:firstColumn="1" w:lastColumn="0" w:noHBand="0" w:noVBand="1"/>
      </w:tblPr>
      <w:tblGrid>
        <w:gridCol w:w="24"/>
        <w:gridCol w:w="3711"/>
        <w:gridCol w:w="340"/>
        <w:gridCol w:w="4075"/>
      </w:tblGrid>
      <w:tr w:rsidR="00940145" w:rsidRPr="0015572C" w14:paraId="78551815" w14:textId="77777777" w:rsidTr="002F2E3E">
        <w:trPr>
          <w:trHeight w:val="132"/>
          <w:hidden/>
          <w:ins w:id="1061" w:author="Elli Eidelman" w:date="2024-09-28T10:46:00Z" w16du:dateUtc="2024-09-28T07:46:00Z"/>
        </w:trPr>
        <w:tc>
          <w:tcPr>
            <w:tcW w:w="4075" w:type="dxa"/>
            <w:gridSpan w:val="3"/>
          </w:tcPr>
          <w:p w14:paraId="0F942B14" w14:textId="77777777" w:rsidR="00940145" w:rsidRPr="0015572C" w:rsidRDefault="00940145" w:rsidP="002F2E3E">
            <w:pPr>
              <w:autoSpaceDE/>
              <w:autoSpaceDN/>
              <w:spacing w:before="100" w:beforeAutospacing="1" w:after="100" w:afterAutospacing="1"/>
              <w:jc w:val="left"/>
              <w:rPr>
                <w:ins w:id="1062" w:author="Elli Eidelman" w:date="2024-09-28T10:46:00Z" w16du:dateUtc="2024-09-28T07:46:00Z"/>
                <w:vanish/>
              </w:rPr>
            </w:pPr>
          </w:p>
        </w:tc>
        <w:tc>
          <w:tcPr>
            <w:tcW w:w="4075" w:type="dxa"/>
          </w:tcPr>
          <w:p w14:paraId="42455184" w14:textId="77777777" w:rsidR="00940145" w:rsidRPr="0015572C" w:rsidRDefault="00940145" w:rsidP="002F2E3E">
            <w:pPr>
              <w:autoSpaceDE/>
              <w:autoSpaceDN/>
              <w:spacing w:before="100" w:beforeAutospacing="1" w:after="100" w:afterAutospacing="1"/>
              <w:jc w:val="left"/>
              <w:rPr>
                <w:ins w:id="1063" w:author="Elli Eidelman" w:date="2024-09-28T10:46:00Z" w16du:dateUtc="2024-09-28T07:46:00Z"/>
                <w:vanish/>
              </w:rPr>
            </w:pPr>
          </w:p>
        </w:tc>
      </w:tr>
      <w:tr w:rsidR="00940145" w:rsidRPr="0015572C" w14:paraId="71B2B686" w14:textId="77777777" w:rsidTr="002F2E3E">
        <w:trPr>
          <w:trHeight w:val="132"/>
          <w:hidden/>
          <w:ins w:id="1064" w:author="Elli Eidelman" w:date="2024-09-28T10:46:00Z" w16du:dateUtc="2024-09-28T07:46:00Z"/>
        </w:trPr>
        <w:tc>
          <w:tcPr>
            <w:tcW w:w="4075" w:type="dxa"/>
            <w:gridSpan w:val="3"/>
          </w:tcPr>
          <w:p w14:paraId="7389C361" w14:textId="77777777" w:rsidR="00940145" w:rsidRPr="0015572C" w:rsidRDefault="00940145" w:rsidP="002F2E3E">
            <w:pPr>
              <w:autoSpaceDE/>
              <w:autoSpaceDN/>
              <w:spacing w:before="100" w:beforeAutospacing="1" w:after="100" w:afterAutospacing="1"/>
              <w:jc w:val="left"/>
              <w:rPr>
                <w:ins w:id="1065" w:author="Elli Eidelman" w:date="2024-09-28T10:46:00Z" w16du:dateUtc="2024-09-28T07:46:00Z"/>
                <w:vanish/>
              </w:rPr>
            </w:pPr>
          </w:p>
        </w:tc>
        <w:tc>
          <w:tcPr>
            <w:tcW w:w="4075" w:type="dxa"/>
          </w:tcPr>
          <w:p w14:paraId="071953DB" w14:textId="77777777" w:rsidR="00940145" w:rsidRPr="0015572C" w:rsidRDefault="00940145" w:rsidP="002F2E3E">
            <w:pPr>
              <w:autoSpaceDE/>
              <w:autoSpaceDN/>
              <w:spacing w:before="100" w:beforeAutospacing="1" w:after="100" w:afterAutospacing="1"/>
              <w:jc w:val="left"/>
              <w:rPr>
                <w:ins w:id="1066" w:author="Elli Eidelman" w:date="2024-09-28T10:46:00Z" w16du:dateUtc="2024-09-28T07:46:00Z"/>
                <w:vanish/>
              </w:rPr>
            </w:pPr>
          </w:p>
        </w:tc>
      </w:tr>
      <w:tr w:rsidR="00940145" w:rsidRPr="0015572C" w14:paraId="2A3E3BFB" w14:textId="77777777" w:rsidTr="002F2E3E">
        <w:trPr>
          <w:trHeight w:val="132"/>
          <w:hidden/>
          <w:ins w:id="1067" w:author="Elli Eidelman" w:date="2024-09-28T10:46:00Z" w16du:dateUtc="2024-09-28T07:46:00Z"/>
        </w:trPr>
        <w:tc>
          <w:tcPr>
            <w:tcW w:w="4075" w:type="dxa"/>
            <w:gridSpan w:val="3"/>
          </w:tcPr>
          <w:p w14:paraId="701114D5" w14:textId="77777777" w:rsidR="00940145" w:rsidRPr="0015572C" w:rsidRDefault="00940145" w:rsidP="002F2E3E">
            <w:pPr>
              <w:autoSpaceDE/>
              <w:autoSpaceDN/>
              <w:spacing w:before="100" w:beforeAutospacing="1" w:after="100" w:afterAutospacing="1"/>
              <w:jc w:val="left"/>
              <w:rPr>
                <w:ins w:id="1068" w:author="Elli Eidelman" w:date="2024-09-28T10:46:00Z" w16du:dateUtc="2024-09-28T07:46:00Z"/>
                <w:vanish/>
              </w:rPr>
            </w:pPr>
          </w:p>
        </w:tc>
        <w:tc>
          <w:tcPr>
            <w:tcW w:w="4075" w:type="dxa"/>
          </w:tcPr>
          <w:p w14:paraId="5A592DC8" w14:textId="77777777" w:rsidR="00940145" w:rsidRPr="0015572C" w:rsidRDefault="00940145" w:rsidP="002F2E3E">
            <w:pPr>
              <w:autoSpaceDE/>
              <w:autoSpaceDN/>
              <w:spacing w:before="100" w:beforeAutospacing="1" w:after="100" w:afterAutospacing="1"/>
              <w:jc w:val="left"/>
              <w:rPr>
                <w:ins w:id="1069" w:author="Elli Eidelman" w:date="2024-09-28T10:46:00Z" w16du:dateUtc="2024-09-28T07:46:00Z"/>
                <w:vanish/>
              </w:rPr>
            </w:pPr>
          </w:p>
        </w:tc>
      </w:tr>
      <w:tr w:rsidR="00940145" w:rsidRPr="0015572C" w14:paraId="5EA139B0" w14:textId="77777777" w:rsidTr="002F2E3E">
        <w:trPr>
          <w:trHeight w:val="132"/>
          <w:hidden/>
          <w:ins w:id="1070" w:author="Elli Eidelman" w:date="2024-09-28T10:46:00Z" w16du:dateUtc="2024-09-28T07:46:00Z"/>
        </w:trPr>
        <w:tc>
          <w:tcPr>
            <w:tcW w:w="4075" w:type="dxa"/>
            <w:gridSpan w:val="3"/>
          </w:tcPr>
          <w:p w14:paraId="308FDC5C" w14:textId="77777777" w:rsidR="00940145" w:rsidRPr="0015572C" w:rsidRDefault="00940145" w:rsidP="002F2E3E">
            <w:pPr>
              <w:autoSpaceDE/>
              <w:autoSpaceDN/>
              <w:spacing w:before="100" w:beforeAutospacing="1" w:after="100" w:afterAutospacing="1"/>
              <w:jc w:val="left"/>
              <w:rPr>
                <w:ins w:id="1071" w:author="Elli Eidelman" w:date="2024-09-28T10:46:00Z" w16du:dateUtc="2024-09-28T07:46:00Z"/>
                <w:vanish/>
              </w:rPr>
            </w:pPr>
          </w:p>
        </w:tc>
        <w:tc>
          <w:tcPr>
            <w:tcW w:w="4075" w:type="dxa"/>
          </w:tcPr>
          <w:p w14:paraId="1A05768A" w14:textId="77777777" w:rsidR="00940145" w:rsidRPr="0015572C" w:rsidRDefault="00940145" w:rsidP="002F2E3E">
            <w:pPr>
              <w:autoSpaceDE/>
              <w:autoSpaceDN/>
              <w:spacing w:before="100" w:beforeAutospacing="1" w:after="100" w:afterAutospacing="1"/>
              <w:jc w:val="left"/>
              <w:rPr>
                <w:ins w:id="1072" w:author="Elli Eidelman" w:date="2024-09-28T10:46:00Z" w16du:dateUtc="2024-09-28T07:46:00Z"/>
                <w:vanish/>
              </w:rPr>
            </w:pPr>
          </w:p>
        </w:tc>
      </w:tr>
      <w:tr w:rsidR="00940145" w:rsidRPr="0015572C" w14:paraId="620C99A0" w14:textId="77777777" w:rsidTr="002F2E3E">
        <w:trPr>
          <w:trHeight w:val="132"/>
          <w:hidden/>
          <w:ins w:id="1073" w:author="Elli Eidelman" w:date="2024-09-28T10:46:00Z" w16du:dateUtc="2024-09-28T07:46:00Z"/>
        </w:trPr>
        <w:tc>
          <w:tcPr>
            <w:tcW w:w="4075" w:type="dxa"/>
            <w:gridSpan w:val="3"/>
          </w:tcPr>
          <w:p w14:paraId="6A2EFF8F" w14:textId="77777777" w:rsidR="00940145" w:rsidRPr="0015572C" w:rsidRDefault="00940145" w:rsidP="002F2E3E">
            <w:pPr>
              <w:autoSpaceDE/>
              <w:autoSpaceDN/>
              <w:spacing w:before="100" w:beforeAutospacing="1" w:after="100" w:afterAutospacing="1"/>
              <w:jc w:val="left"/>
              <w:rPr>
                <w:ins w:id="1074" w:author="Elli Eidelman" w:date="2024-09-28T10:46:00Z" w16du:dateUtc="2024-09-28T07:46:00Z"/>
                <w:vanish/>
              </w:rPr>
            </w:pPr>
          </w:p>
        </w:tc>
        <w:tc>
          <w:tcPr>
            <w:tcW w:w="4075" w:type="dxa"/>
          </w:tcPr>
          <w:p w14:paraId="280EFCFF" w14:textId="77777777" w:rsidR="00940145" w:rsidRPr="0015572C" w:rsidRDefault="00940145" w:rsidP="002F2E3E">
            <w:pPr>
              <w:autoSpaceDE/>
              <w:autoSpaceDN/>
              <w:spacing w:before="100" w:beforeAutospacing="1" w:after="100" w:afterAutospacing="1"/>
              <w:jc w:val="left"/>
              <w:rPr>
                <w:ins w:id="1075" w:author="Elli Eidelman" w:date="2024-09-28T10:46:00Z" w16du:dateUtc="2024-09-28T07:46:00Z"/>
                <w:vanish/>
              </w:rPr>
            </w:pPr>
          </w:p>
        </w:tc>
      </w:tr>
      <w:tr w:rsidR="00940145" w:rsidRPr="0015572C" w14:paraId="4DE5B247" w14:textId="77777777" w:rsidTr="002F2E3E">
        <w:trPr>
          <w:trHeight w:val="132"/>
          <w:hidden/>
          <w:ins w:id="1076" w:author="Elli Eidelman" w:date="2024-09-28T10:46:00Z" w16du:dateUtc="2024-09-28T07:46:00Z"/>
        </w:trPr>
        <w:tc>
          <w:tcPr>
            <w:tcW w:w="4075" w:type="dxa"/>
            <w:gridSpan w:val="3"/>
          </w:tcPr>
          <w:p w14:paraId="186E8AE9" w14:textId="77777777" w:rsidR="00940145" w:rsidRPr="0015572C" w:rsidRDefault="00940145" w:rsidP="002F2E3E">
            <w:pPr>
              <w:autoSpaceDE/>
              <w:autoSpaceDN/>
              <w:spacing w:before="100" w:beforeAutospacing="1" w:after="100" w:afterAutospacing="1"/>
              <w:jc w:val="left"/>
              <w:rPr>
                <w:ins w:id="1077" w:author="Elli Eidelman" w:date="2024-09-28T10:46:00Z" w16du:dateUtc="2024-09-28T07:46:00Z"/>
                <w:vanish/>
              </w:rPr>
            </w:pPr>
          </w:p>
        </w:tc>
        <w:tc>
          <w:tcPr>
            <w:tcW w:w="4075" w:type="dxa"/>
          </w:tcPr>
          <w:p w14:paraId="63D3C2D1" w14:textId="77777777" w:rsidR="00940145" w:rsidRPr="0015572C" w:rsidRDefault="00940145" w:rsidP="002F2E3E">
            <w:pPr>
              <w:autoSpaceDE/>
              <w:autoSpaceDN/>
              <w:spacing w:before="100" w:beforeAutospacing="1" w:after="100" w:afterAutospacing="1"/>
              <w:jc w:val="left"/>
              <w:rPr>
                <w:ins w:id="1078" w:author="Elli Eidelman" w:date="2024-09-28T10:46:00Z" w16du:dateUtc="2024-09-28T07:46:00Z"/>
                <w:vanish/>
              </w:rPr>
            </w:pPr>
          </w:p>
        </w:tc>
      </w:tr>
      <w:tr w:rsidR="00940145" w:rsidRPr="0015572C" w14:paraId="3C7EEA4A" w14:textId="77777777" w:rsidTr="002F2E3E">
        <w:trPr>
          <w:trHeight w:val="132"/>
          <w:hidden/>
          <w:ins w:id="1079" w:author="Elli Eidelman" w:date="2024-09-28T10:46:00Z" w16du:dateUtc="2024-09-28T07:46:00Z"/>
        </w:trPr>
        <w:tc>
          <w:tcPr>
            <w:tcW w:w="4075" w:type="dxa"/>
            <w:gridSpan w:val="3"/>
          </w:tcPr>
          <w:p w14:paraId="7FF52C46" w14:textId="77777777" w:rsidR="00940145" w:rsidRPr="0015572C" w:rsidRDefault="00940145" w:rsidP="002F2E3E">
            <w:pPr>
              <w:autoSpaceDE/>
              <w:autoSpaceDN/>
              <w:spacing w:before="100" w:beforeAutospacing="1" w:after="100" w:afterAutospacing="1"/>
              <w:jc w:val="left"/>
              <w:rPr>
                <w:ins w:id="1080" w:author="Elli Eidelman" w:date="2024-09-28T10:46:00Z" w16du:dateUtc="2024-09-28T07:46:00Z"/>
                <w:vanish/>
              </w:rPr>
            </w:pPr>
          </w:p>
        </w:tc>
        <w:tc>
          <w:tcPr>
            <w:tcW w:w="4075" w:type="dxa"/>
          </w:tcPr>
          <w:p w14:paraId="7BB07B80" w14:textId="77777777" w:rsidR="00940145" w:rsidRPr="0015572C" w:rsidRDefault="00940145" w:rsidP="002F2E3E">
            <w:pPr>
              <w:autoSpaceDE/>
              <w:autoSpaceDN/>
              <w:spacing w:before="100" w:beforeAutospacing="1" w:after="100" w:afterAutospacing="1"/>
              <w:jc w:val="left"/>
              <w:rPr>
                <w:ins w:id="1081" w:author="Elli Eidelman" w:date="2024-09-28T10:46:00Z" w16du:dateUtc="2024-09-28T07:46:00Z"/>
                <w:vanish/>
              </w:rPr>
            </w:pPr>
          </w:p>
        </w:tc>
      </w:tr>
      <w:tr w:rsidR="00940145" w:rsidRPr="0015572C" w14:paraId="65933C38" w14:textId="77777777" w:rsidTr="002F2E3E">
        <w:trPr>
          <w:trHeight w:val="132"/>
          <w:hidden/>
          <w:ins w:id="1082" w:author="Elli Eidelman" w:date="2024-09-28T10:46:00Z" w16du:dateUtc="2024-09-28T07:46:00Z"/>
        </w:trPr>
        <w:tc>
          <w:tcPr>
            <w:tcW w:w="4075" w:type="dxa"/>
            <w:gridSpan w:val="3"/>
          </w:tcPr>
          <w:p w14:paraId="6BEEFE69" w14:textId="77777777" w:rsidR="00940145" w:rsidRPr="0015572C" w:rsidRDefault="00940145" w:rsidP="002F2E3E">
            <w:pPr>
              <w:autoSpaceDE/>
              <w:autoSpaceDN/>
              <w:spacing w:before="100" w:beforeAutospacing="1" w:after="100" w:afterAutospacing="1"/>
              <w:jc w:val="left"/>
              <w:rPr>
                <w:ins w:id="1083" w:author="Elli Eidelman" w:date="2024-09-28T10:46:00Z" w16du:dateUtc="2024-09-28T07:46:00Z"/>
                <w:vanish/>
              </w:rPr>
            </w:pPr>
          </w:p>
        </w:tc>
        <w:tc>
          <w:tcPr>
            <w:tcW w:w="4075" w:type="dxa"/>
          </w:tcPr>
          <w:p w14:paraId="4AA2E0B4" w14:textId="77777777" w:rsidR="00940145" w:rsidRPr="0015572C" w:rsidRDefault="00940145" w:rsidP="002F2E3E">
            <w:pPr>
              <w:autoSpaceDE/>
              <w:autoSpaceDN/>
              <w:spacing w:before="100" w:beforeAutospacing="1" w:after="100" w:afterAutospacing="1"/>
              <w:jc w:val="left"/>
              <w:rPr>
                <w:ins w:id="1084" w:author="Elli Eidelman" w:date="2024-09-28T10:46:00Z" w16du:dateUtc="2024-09-28T07:46:00Z"/>
                <w:vanish/>
              </w:rPr>
            </w:pPr>
          </w:p>
        </w:tc>
      </w:tr>
      <w:tr w:rsidR="00940145" w:rsidRPr="008B57EF" w14:paraId="5B79EC15" w14:textId="77777777" w:rsidTr="002F2E3E">
        <w:trPr>
          <w:gridBefore w:val="1"/>
          <w:wBefore w:w="24" w:type="dxa"/>
          <w:trHeight w:val="382"/>
          <w:ins w:id="1085" w:author="Elli Eidelman" w:date="2024-09-28T10:46:00Z" w16du:dateUtc="2024-09-28T07:46:00Z"/>
        </w:trPr>
        <w:tc>
          <w:tcPr>
            <w:tcW w:w="3711" w:type="dxa"/>
          </w:tcPr>
          <w:p w14:paraId="5C7A2096" w14:textId="77777777" w:rsidR="00940145" w:rsidRPr="002F2E3E" w:rsidRDefault="00940145" w:rsidP="002F2E3E">
            <w:pPr>
              <w:autoSpaceDE/>
              <w:autoSpaceDN/>
              <w:spacing w:before="100" w:beforeAutospacing="1" w:after="100" w:afterAutospacing="1"/>
              <w:jc w:val="left"/>
              <w:rPr>
                <w:ins w:id="1086" w:author="Elli Eidelman" w:date="2024-09-28T10:46:00Z" w16du:dateUtc="2024-09-28T07:46:00Z"/>
                <w:b/>
                <w:bCs/>
              </w:rPr>
            </w:pPr>
            <w:ins w:id="1087" w:author="Elli Eidelman" w:date="2024-09-28T10:46:00Z" w16du:dateUtc="2024-09-28T07:46:00Z">
              <w:r w:rsidRPr="002F2E3E">
                <w:rPr>
                  <w:b/>
                  <w:bCs/>
                </w:rPr>
                <w:lastRenderedPageBreak/>
                <w:t>Metric</w:t>
              </w:r>
            </w:ins>
          </w:p>
        </w:tc>
        <w:tc>
          <w:tcPr>
            <w:tcW w:w="4415" w:type="dxa"/>
            <w:gridSpan w:val="2"/>
          </w:tcPr>
          <w:p w14:paraId="5440F814" w14:textId="77777777" w:rsidR="00940145" w:rsidRPr="008B57EF" w:rsidRDefault="00940145" w:rsidP="002F2E3E">
            <w:pPr>
              <w:autoSpaceDE/>
              <w:autoSpaceDN/>
              <w:spacing w:before="100" w:beforeAutospacing="1" w:after="100" w:afterAutospacing="1"/>
              <w:jc w:val="left"/>
              <w:rPr>
                <w:ins w:id="1088" w:author="Elli Eidelman" w:date="2024-09-28T10:46:00Z" w16du:dateUtc="2024-09-28T07:46:00Z"/>
              </w:rPr>
            </w:pPr>
            <w:ins w:id="1089" w:author="Elli Eidelman" w:date="2024-09-28T10:46:00Z" w16du:dateUtc="2024-09-28T07:46:00Z">
              <w:r w:rsidRPr="002F2E3E">
                <w:rPr>
                  <w:b/>
                  <w:bCs/>
                </w:rPr>
                <w:t>Value</w:t>
              </w:r>
            </w:ins>
          </w:p>
        </w:tc>
      </w:tr>
      <w:tr w:rsidR="00940145" w:rsidRPr="008B57EF" w14:paraId="04340BB2" w14:textId="77777777" w:rsidTr="002F2E3E">
        <w:trPr>
          <w:gridBefore w:val="1"/>
          <w:wBefore w:w="24" w:type="dxa"/>
          <w:trHeight w:val="382"/>
          <w:ins w:id="1090" w:author="Elli Eidelman" w:date="2024-09-28T10:46:00Z" w16du:dateUtc="2024-09-28T07:46:00Z"/>
        </w:trPr>
        <w:tc>
          <w:tcPr>
            <w:tcW w:w="3711" w:type="dxa"/>
          </w:tcPr>
          <w:p w14:paraId="6F62D325" w14:textId="2ABF190D" w:rsidR="00940145" w:rsidRPr="008B57EF" w:rsidRDefault="00940145" w:rsidP="002F2E3E">
            <w:pPr>
              <w:autoSpaceDE/>
              <w:autoSpaceDN/>
              <w:spacing w:before="100" w:beforeAutospacing="1" w:after="100" w:afterAutospacing="1"/>
              <w:jc w:val="left"/>
              <w:rPr>
                <w:ins w:id="1091" w:author="Elli Eidelman" w:date="2024-09-28T10:46:00Z" w16du:dateUtc="2024-09-28T07:46:00Z"/>
              </w:rPr>
            </w:pPr>
            <w:ins w:id="1092" w:author="Elli Eidelman" w:date="2024-09-28T10:46:00Z" w16du:dateUtc="2024-09-28T07:46:00Z">
              <w:r w:rsidRPr="008B57EF">
                <w:t>Precision (</w:t>
              </w:r>
            </w:ins>
            <w:ins w:id="1093" w:author="Elli Eidelman" w:date="2024-09-28T10:47:00Z" w16du:dateUtc="2024-09-28T07:47:00Z">
              <w:r>
                <w:t>far</w:t>
              </w:r>
            </w:ins>
            <w:ins w:id="1094" w:author="Elli Eidelman" w:date="2024-09-28T10:46:00Z" w16du:dateUtc="2024-09-28T07:46:00Z">
              <w:r w:rsidRPr="008B57EF">
                <w:t>)</w:t>
              </w:r>
            </w:ins>
          </w:p>
        </w:tc>
        <w:tc>
          <w:tcPr>
            <w:tcW w:w="4415" w:type="dxa"/>
            <w:gridSpan w:val="2"/>
          </w:tcPr>
          <w:p w14:paraId="3D4B1366" w14:textId="6E1503DA" w:rsidR="00940145" w:rsidRPr="008B57EF" w:rsidRDefault="00940145" w:rsidP="002F2E3E">
            <w:pPr>
              <w:autoSpaceDE/>
              <w:autoSpaceDN/>
              <w:spacing w:before="100" w:beforeAutospacing="1" w:after="100" w:afterAutospacing="1"/>
              <w:jc w:val="left"/>
              <w:rPr>
                <w:ins w:id="1095" w:author="Elli Eidelman" w:date="2024-09-28T10:46:00Z" w16du:dateUtc="2024-09-28T07:46:00Z"/>
              </w:rPr>
            </w:pPr>
            <w:ins w:id="1096" w:author="Elli Eidelman" w:date="2024-09-28T10:46:00Z" w16du:dateUtc="2024-09-28T07:46:00Z">
              <w:r w:rsidRPr="008B57EF">
                <w:t>0.</w:t>
              </w:r>
            </w:ins>
            <w:ins w:id="1097" w:author="Elli Eidelman" w:date="2024-09-28T10:48:00Z" w16du:dateUtc="2024-09-28T07:48:00Z">
              <w:r>
                <w:t>71</w:t>
              </w:r>
            </w:ins>
          </w:p>
        </w:tc>
      </w:tr>
      <w:tr w:rsidR="00940145" w:rsidRPr="008B57EF" w14:paraId="45D2D9F0" w14:textId="77777777" w:rsidTr="002F2E3E">
        <w:trPr>
          <w:gridBefore w:val="1"/>
          <w:wBefore w:w="24" w:type="dxa"/>
          <w:trHeight w:val="371"/>
          <w:ins w:id="1098" w:author="Elli Eidelman" w:date="2024-09-28T10:46:00Z" w16du:dateUtc="2024-09-28T07:46:00Z"/>
        </w:trPr>
        <w:tc>
          <w:tcPr>
            <w:tcW w:w="3711" w:type="dxa"/>
          </w:tcPr>
          <w:p w14:paraId="5BB164C2" w14:textId="2200A112" w:rsidR="00940145" w:rsidRPr="008B57EF" w:rsidRDefault="00940145" w:rsidP="002F2E3E">
            <w:pPr>
              <w:autoSpaceDE/>
              <w:autoSpaceDN/>
              <w:spacing w:before="100" w:beforeAutospacing="1" w:after="100" w:afterAutospacing="1"/>
              <w:jc w:val="left"/>
              <w:rPr>
                <w:ins w:id="1099" w:author="Elli Eidelman" w:date="2024-09-28T10:46:00Z" w16du:dateUtc="2024-09-28T07:46:00Z"/>
              </w:rPr>
            </w:pPr>
            <w:ins w:id="1100" w:author="Elli Eidelman" w:date="2024-09-28T10:46:00Z" w16du:dateUtc="2024-09-28T07:46:00Z">
              <w:r w:rsidRPr="008B57EF">
                <w:t>Recall (</w:t>
              </w:r>
            </w:ins>
            <w:ins w:id="1101" w:author="Elli Eidelman" w:date="2024-09-28T10:47:00Z" w16du:dateUtc="2024-09-28T07:47:00Z">
              <w:r>
                <w:t>far</w:t>
              </w:r>
            </w:ins>
            <w:ins w:id="1102" w:author="Elli Eidelman" w:date="2024-09-28T10:46:00Z" w16du:dateUtc="2024-09-28T07:46:00Z">
              <w:r w:rsidRPr="008B57EF">
                <w:t>)</w:t>
              </w:r>
            </w:ins>
          </w:p>
        </w:tc>
        <w:tc>
          <w:tcPr>
            <w:tcW w:w="4415" w:type="dxa"/>
            <w:gridSpan w:val="2"/>
          </w:tcPr>
          <w:p w14:paraId="3F73500D" w14:textId="6C7FA01D" w:rsidR="00940145" w:rsidRPr="008B57EF" w:rsidRDefault="00940145" w:rsidP="002F2E3E">
            <w:pPr>
              <w:autoSpaceDE/>
              <w:autoSpaceDN/>
              <w:spacing w:before="100" w:beforeAutospacing="1" w:after="100" w:afterAutospacing="1"/>
              <w:jc w:val="left"/>
              <w:rPr>
                <w:ins w:id="1103" w:author="Elli Eidelman" w:date="2024-09-28T10:46:00Z" w16du:dateUtc="2024-09-28T07:46:00Z"/>
              </w:rPr>
            </w:pPr>
            <w:ins w:id="1104" w:author="Elli Eidelman" w:date="2024-09-28T10:46:00Z" w16du:dateUtc="2024-09-28T07:46:00Z">
              <w:r w:rsidRPr="008B57EF">
                <w:t>0.</w:t>
              </w:r>
            </w:ins>
            <w:ins w:id="1105" w:author="Elli Eidelman" w:date="2024-09-28T10:48:00Z" w16du:dateUtc="2024-09-28T07:48:00Z">
              <w:r>
                <w:t>71</w:t>
              </w:r>
            </w:ins>
          </w:p>
        </w:tc>
      </w:tr>
      <w:tr w:rsidR="00940145" w:rsidRPr="008B57EF" w14:paraId="06DD1352" w14:textId="77777777" w:rsidTr="002F2E3E">
        <w:trPr>
          <w:gridBefore w:val="1"/>
          <w:wBefore w:w="24" w:type="dxa"/>
          <w:trHeight w:val="382"/>
          <w:ins w:id="1106" w:author="Elli Eidelman" w:date="2024-09-28T10:46:00Z" w16du:dateUtc="2024-09-28T07:46:00Z"/>
        </w:trPr>
        <w:tc>
          <w:tcPr>
            <w:tcW w:w="3711" w:type="dxa"/>
          </w:tcPr>
          <w:p w14:paraId="44FFB683" w14:textId="0C5F580B" w:rsidR="00940145" w:rsidRPr="008B57EF" w:rsidRDefault="00940145" w:rsidP="002F2E3E">
            <w:pPr>
              <w:autoSpaceDE/>
              <w:autoSpaceDN/>
              <w:spacing w:before="100" w:beforeAutospacing="1" w:after="100" w:afterAutospacing="1"/>
              <w:jc w:val="left"/>
              <w:rPr>
                <w:ins w:id="1107" w:author="Elli Eidelman" w:date="2024-09-28T10:46:00Z" w16du:dateUtc="2024-09-28T07:46:00Z"/>
              </w:rPr>
            </w:pPr>
            <w:ins w:id="1108" w:author="Elli Eidelman" w:date="2024-09-28T10:46:00Z" w16du:dateUtc="2024-09-28T07:46:00Z">
              <w:r w:rsidRPr="008B57EF">
                <w:t>F1-Score (</w:t>
              </w:r>
            </w:ins>
            <w:ins w:id="1109" w:author="Elli Eidelman" w:date="2024-09-28T10:47:00Z" w16du:dateUtc="2024-09-28T07:47:00Z">
              <w:r>
                <w:t>far</w:t>
              </w:r>
            </w:ins>
            <w:ins w:id="1110" w:author="Elli Eidelman" w:date="2024-09-28T10:46:00Z" w16du:dateUtc="2024-09-28T07:46:00Z">
              <w:r w:rsidRPr="008B57EF">
                <w:t>)</w:t>
              </w:r>
            </w:ins>
          </w:p>
        </w:tc>
        <w:tc>
          <w:tcPr>
            <w:tcW w:w="4415" w:type="dxa"/>
            <w:gridSpan w:val="2"/>
          </w:tcPr>
          <w:p w14:paraId="21098FC4" w14:textId="2C7EBBD6" w:rsidR="00940145" w:rsidRPr="008B57EF" w:rsidRDefault="00940145" w:rsidP="002F2E3E">
            <w:pPr>
              <w:autoSpaceDE/>
              <w:autoSpaceDN/>
              <w:spacing w:before="100" w:beforeAutospacing="1" w:after="100" w:afterAutospacing="1"/>
              <w:jc w:val="left"/>
              <w:rPr>
                <w:ins w:id="1111" w:author="Elli Eidelman" w:date="2024-09-28T10:46:00Z" w16du:dateUtc="2024-09-28T07:46:00Z"/>
              </w:rPr>
            </w:pPr>
            <w:ins w:id="1112" w:author="Elli Eidelman" w:date="2024-09-28T10:46:00Z" w16du:dateUtc="2024-09-28T07:46:00Z">
              <w:r w:rsidRPr="008B57EF">
                <w:t>0.</w:t>
              </w:r>
            </w:ins>
            <w:ins w:id="1113" w:author="Elli Eidelman" w:date="2024-09-28T10:48:00Z" w16du:dateUtc="2024-09-28T07:48:00Z">
              <w:r>
                <w:t>71</w:t>
              </w:r>
            </w:ins>
            <w:ins w:id="1114" w:author="Elli Eidelman" w:date="2024-09-28T10:46:00Z" w16du:dateUtc="2024-09-28T07:46:00Z">
              <w:r w:rsidRPr="008B57EF">
                <w:t xml:space="preserve">   </w:t>
              </w:r>
            </w:ins>
          </w:p>
        </w:tc>
      </w:tr>
      <w:tr w:rsidR="00940145" w:rsidRPr="008B57EF" w14:paraId="53994CE7" w14:textId="77777777" w:rsidTr="002F2E3E">
        <w:trPr>
          <w:gridBefore w:val="1"/>
          <w:wBefore w:w="24" w:type="dxa"/>
          <w:trHeight w:val="382"/>
          <w:ins w:id="1115" w:author="Elli Eidelman" w:date="2024-09-28T10:46:00Z" w16du:dateUtc="2024-09-28T07:46:00Z"/>
        </w:trPr>
        <w:tc>
          <w:tcPr>
            <w:tcW w:w="3711" w:type="dxa"/>
          </w:tcPr>
          <w:p w14:paraId="6A3ADE58" w14:textId="0F358770" w:rsidR="00940145" w:rsidRPr="008B57EF" w:rsidRDefault="00940145" w:rsidP="002F2E3E">
            <w:pPr>
              <w:autoSpaceDE/>
              <w:autoSpaceDN/>
              <w:spacing w:before="100" w:beforeAutospacing="1" w:after="100" w:afterAutospacing="1"/>
              <w:jc w:val="left"/>
              <w:rPr>
                <w:ins w:id="1116" w:author="Elli Eidelman" w:date="2024-09-28T10:46:00Z" w16du:dateUtc="2024-09-28T07:46:00Z"/>
              </w:rPr>
            </w:pPr>
            <w:ins w:id="1117" w:author="Elli Eidelman" w:date="2024-09-28T10:46:00Z" w16du:dateUtc="2024-09-28T07:46:00Z">
              <w:r w:rsidRPr="008B57EF">
                <w:t>Precision (</w:t>
              </w:r>
            </w:ins>
            <w:ins w:id="1118" w:author="Elli Eidelman" w:date="2024-09-28T10:47:00Z" w16du:dateUtc="2024-09-28T07:47:00Z">
              <w:r>
                <w:t>near</w:t>
              </w:r>
            </w:ins>
            <w:ins w:id="1119" w:author="Elli Eidelman" w:date="2024-09-28T10:46:00Z" w16du:dateUtc="2024-09-28T07:46:00Z">
              <w:r w:rsidRPr="008B57EF">
                <w:t>)</w:t>
              </w:r>
            </w:ins>
          </w:p>
        </w:tc>
        <w:tc>
          <w:tcPr>
            <w:tcW w:w="4415" w:type="dxa"/>
            <w:gridSpan w:val="2"/>
          </w:tcPr>
          <w:p w14:paraId="6F70C097" w14:textId="60B9334F" w:rsidR="00940145" w:rsidRPr="008B57EF" w:rsidRDefault="00940145" w:rsidP="002F2E3E">
            <w:pPr>
              <w:autoSpaceDE/>
              <w:autoSpaceDN/>
              <w:spacing w:before="100" w:beforeAutospacing="1" w:after="100" w:afterAutospacing="1"/>
              <w:jc w:val="left"/>
              <w:rPr>
                <w:ins w:id="1120" w:author="Elli Eidelman" w:date="2024-09-28T10:46:00Z" w16du:dateUtc="2024-09-28T07:46:00Z"/>
              </w:rPr>
            </w:pPr>
            <w:ins w:id="1121" w:author="Elli Eidelman" w:date="2024-09-28T10:46:00Z" w16du:dateUtc="2024-09-28T07:46:00Z">
              <w:r w:rsidRPr="008B57EF">
                <w:t>0.</w:t>
              </w:r>
            </w:ins>
            <w:ins w:id="1122" w:author="Elli Eidelman" w:date="2024-09-28T10:48:00Z" w16du:dateUtc="2024-09-28T07:48:00Z">
              <w:r>
                <w:t>71</w:t>
              </w:r>
            </w:ins>
            <w:ins w:id="1123" w:author="Elli Eidelman" w:date="2024-09-28T10:46:00Z" w16du:dateUtc="2024-09-28T07:46:00Z">
              <w:r w:rsidRPr="008B57EF">
                <w:t xml:space="preserve">   </w:t>
              </w:r>
            </w:ins>
          </w:p>
        </w:tc>
      </w:tr>
      <w:tr w:rsidR="00940145" w:rsidRPr="008B57EF" w14:paraId="64B96621" w14:textId="77777777" w:rsidTr="002F2E3E">
        <w:trPr>
          <w:gridBefore w:val="1"/>
          <w:wBefore w:w="24" w:type="dxa"/>
          <w:trHeight w:val="382"/>
          <w:ins w:id="1124" w:author="Elli Eidelman" w:date="2024-09-28T10:46:00Z" w16du:dateUtc="2024-09-28T07:46:00Z"/>
        </w:trPr>
        <w:tc>
          <w:tcPr>
            <w:tcW w:w="3711" w:type="dxa"/>
          </w:tcPr>
          <w:p w14:paraId="3B28110F" w14:textId="11567AB8" w:rsidR="00940145" w:rsidRPr="008B57EF" w:rsidRDefault="00940145" w:rsidP="002F2E3E">
            <w:pPr>
              <w:autoSpaceDE/>
              <w:autoSpaceDN/>
              <w:spacing w:before="100" w:beforeAutospacing="1" w:after="100" w:afterAutospacing="1"/>
              <w:jc w:val="left"/>
              <w:rPr>
                <w:ins w:id="1125" w:author="Elli Eidelman" w:date="2024-09-28T10:46:00Z" w16du:dateUtc="2024-09-28T07:46:00Z"/>
              </w:rPr>
            </w:pPr>
            <w:ins w:id="1126" w:author="Elli Eidelman" w:date="2024-09-28T10:46:00Z" w16du:dateUtc="2024-09-28T07:46:00Z">
              <w:r w:rsidRPr="008B57EF">
                <w:t>Recall (</w:t>
              </w:r>
            </w:ins>
            <w:ins w:id="1127" w:author="Elli Eidelman" w:date="2024-09-28T10:47:00Z" w16du:dateUtc="2024-09-28T07:47:00Z">
              <w:r>
                <w:t>near</w:t>
              </w:r>
            </w:ins>
            <w:ins w:id="1128" w:author="Elli Eidelman" w:date="2024-09-28T10:46:00Z" w16du:dateUtc="2024-09-28T07:46:00Z">
              <w:r w:rsidRPr="008B57EF">
                <w:t>)</w:t>
              </w:r>
            </w:ins>
          </w:p>
        </w:tc>
        <w:tc>
          <w:tcPr>
            <w:tcW w:w="4415" w:type="dxa"/>
            <w:gridSpan w:val="2"/>
          </w:tcPr>
          <w:p w14:paraId="0B234FCF" w14:textId="7ED77F03" w:rsidR="00940145" w:rsidRPr="008B57EF" w:rsidRDefault="00940145" w:rsidP="002F2E3E">
            <w:pPr>
              <w:autoSpaceDE/>
              <w:autoSpaceDN/>
              <w:spacing w:before="100" w:beforeAutospacing="1" w:after="100" w:afterAutospacing="1"/>
              <w:jc w:val="left"/>
              <w:rPr>
                <w:ins w:id="1129" w:author="Elli Eidelman" w:date="2024-09-28T10:46:00Z" w16du:dateUtc="2024-09-28T07:46:00Z"/>
              </w:rPr>
            </w:pPr>
            <w:ins w:id="1130" w:author="Elli Eidelman" w:date="2024-09-28T10:46:00Z" w16du:dateUtc="2024-09-28T07:46:00Z">
              <w:r w:rsidRPr="008B57EF">
                <w:t>0.</w:t>
              </w:r>
            </w:ins>
            <w:ins w:id="1131" w:author="Elli Eidelman" w:date="2024-09-28T10:48:00Z" w16du:dateUtc="2024-09-28T07:48:00Z">
              <w:r>
                <w:t>71</w:t>
              </w:r>
            </w:ins>
          </w:p>
        </w:tc>
      </w:tr>
      <w:tr w:rsidR="00940145" w:rsidRPr="008B57EF" w14:paraId="11734EFA" w14:textId="77777777" w:rsidTr="002F2E3E">
        <w:trPr>
          <w:gridBefore w:val="1"/>
          <w:wBefore w:w="24" w:type="dxa"/>
          <w:trHeight w:val="382"/>
          <w:ins w:id="1132" w:author="Elli Eidelman" w:date="2024-09-28T10:46:00Z" w16du:dateUtc="2024-09-28T07:46:00Z"/>
        </w:trPr>
        <w:tc>
          <w:tcPr>
            <w:tcW w:w="3711" w:type="dxa"/>
          </w:tcPr>
          <w:p w14:paraId="378FE717" w14:textId="129023F8" w:rsidR="00940145" w:rsidRPr="008B57EF" w:rsidRDefault="00940145" w:rsidP="002F2E3E">
            <w:pPr>
              <w:autoSpaceDE/>
              <w:autoSpaceDN/>
              <w:spacing w:before="100" w:beforeAutospacing="1" w:after="100" w:afterAutospacing="1"/>
              <w:jc w:val="left"/>
              <w:rPr>
                <w:ins w:id="1133" w:author="Elli Eidelman" w:date="2024-09-28T10:46:00Z" w16du:dateUtc="2024-09-28T07:46:00Z"/>
              </w:rPr>
            </w:pPr>
            <w:ins w:id="1134" w:author="Elli Eidelman" w:date="2024-09-28T10:46:00Z" w16du:dateUtc="2024-09-28T07:46:00Z">
              <w:r w:rsidRPr="008B57EF">
                <w:t>F1-Score (</w:t>
              </w:r>
            </w:ins>
            <w:ins w:id="1135" w:author="Elli Eidelman" w:date="2024-09-28T10:47:00Z" w16du:dateUtc="2024-09-28T07:47:00Z">
              <w:r>
                <w:t>nea</w:t>
              </w:r>
            </w:ins>
            <w:ins w:id="1136" w:author="Elli Eidelman" w:date="2024-09-28T10:48:00Z" w16du:dateUtc="2024-09-28T07:48:00Z">
              <w:r>
                <w:t>r</w:t>
              </w:r>
            </w:ins>
            <w:ins w:id="1137" w:author="Elli Eidelman" w:date="2024-09-28T10:46:00Z" w16du:dateUtc="2024-09-28T07:46:00Z">
              <w:r w:rsidRPr="008B57EF">
                <w:t>)</w:t>
              </w:r>
            </w:ins>
          </w:p>
        </w:tc>
        <w:tc>
          <w:tcPr>
            <w:tcW w:w="4415" w:type="dxa"/>
            <w:gridSpan w:val="2"/>
          </w:tcPr>
          <w:p w14:paraId="26A134CC" w14:textId="6F25D636" w:rsidR="00940145" w:rsidRPr="008B57EF" w:rsidRDefault="00940145" w:rsidP="002F2E3E">
            <w:pPr>
              <w:autoSpaceDE/>
              <w:autoSpaceDN/>
              <w:spacing w:before="100" w:beforeAutospacing="1" w:after="100" w:afterAutospacing="1"/>
              <w:jc w:val="left"/>
              <w:rPr>
                <w:ins w:id="1138" w:author="Elli Eidelman" w:date="2024-09-28T10:46:00Z" w16du:dateUtc="2024-09-28T07:46:00Z"/>
              </w:rPr>
            </w:pPr>
            <w:ins w:id="1139" w:author="Elli Eidelman" w:date="2024-09-28T10:46:00Z" w16du:dateUtc="2024-09-28T07:46:00Z">
              <w:r w:rsidRPr="008B57EF">
                <w:t>0.</w:t>
              </w:r>
            </w:ins>
            <w:ins w:id="1140" w:author="Elli Eidelman" w:date="2024-09-28T10:48:00Z" w16du:dateUtc="2024-09-28T07:48:00Z">
              <w:r>
                <w:t>71</w:t>
              </w:r>
            </w:ins>
          </w:p>
        </w:tc>
      </w:tr>
      <w:tr w:rsidR="00940145" w:rsidRPr="008B57EF" w14:paraId="624C90B5" w14:textId="77777777" w:rsidTr="002F2E3E">
        <w:trPr>
          <w:gridBefore w:val="1"/>
          <w:wBefore w:w="24" w:type="dxa"/>
          <w:trHeight w:val="382"/>
          <w:ins w:id="1141" w:author="Elli Eidelman" w:date="2024-09-28T10:46:00Z" w16du:dateUtc="2024-09-28T07:46:00Z"/>
        </w:trPr>
        <w:tc>
          <w:tcPr>
            <w:tcW w:w="3711" w:type="dxa"/>
          </w:tcPr>
          <w:p w14:paraId="0FA990A2" w14:textId="77777777" w:rsidR="00940145" w:rsidRPr="008B57EF" w:rsidRDefault="00940145" w:rsidP="002F2E3E">
            <w:pPr>
              <w:autoSpaceDE/>
              <w:autoSpaceDN/>
              <w:spacing w:before="100" w:beforeAutospacing="1" w:after="100" w:afterAutospacing="1"/>
              <w:jc w:val="left"/>
              <w:rPr>
                <w:ins w:id="1142" w:author="Elli Eidelman" w:date="2024-09-28T10:46:00Z" w16du:dateUtc="2024-09-28T07:46:00Z"/>
              </w:rPr>
            </w:pPr>
            <w:ins w:id="1143" w:author="Elli Eidelman" w:date="2024-09-28T10:46:00Z" w16du:dateUtc="2024-09-28T07:46:00Z">
              <w:r w:rsidRPr="008B57EF">
                <w:t>Accuracy</w:t>
              </w:r>
            </w:ins>
          </w:p>
        </w:tc>
        <w:tc>
          <w:tcPr>
            <w:tcW w:w="4415" w:type="dxa"/>
            <w:gridSpan w:val="2"/>
          </w:tcPr>
          <w:p w14:paraId="771E5916" w14:textId="438D4331" w:rsidR="00940145" w:rsidRPr="008B57EF" w:rsidRDefault="00940145" w:rsidP="002F2E3E">
            <w:pPr>
              <w:autoSpaceDE/>
              <w:autoSpaceDN/>
              <w:spacing w:before="100" w:beforeAutospacing="1" w:after="100" w:afterAutospacing="1"/>
              <w:jc w:val="left"/>
              <w:rPr>
                <w:ins w:id="1144" w:author="Elli Eidelman" w:date="2024-09-28T10:46:00Z" w16du:dateUtc="2024-09-28T07:46:00Z"/>
              </w:rPr>
            </w:pPr>
            <w:ins w:id="1145" w:author="Elli Eidelman" w:date="2024-09-28T10:46:00Z" w16du:dateUtc="2024-09-28T07:46:00Z">
              <w:r w:rsidRPr="008B57EF">
                <w:t>0.</w:t>
              </w:r>
            </w:ins>
            <w:ins w:id="1146" w:author="Elli Eidelman" w:date="2024-09-28T10:48:00Z" w16du:dateUtc="2024-09-28T07:48:00Z">
              <w:r>
                <w:t>71</w:t>
              </w:r>
            </w:ins>
          </w:p>
        </w:tc>
      </w:tr>
      <w:tr w:rsidR="00940145" w:rsidRPr="008B57EF" w14:paraId="6C82EEDB" w14:textId="77777777" w:rsidTr="002F2E3E">
        <w:trPr>
          <w:gridBefore w:val="1"/>
          <w:wBefore w:w="24" w:type="dxa"/>
          <w:trHeight w:val="371"/>
          <w:ins w:id="1147" w:author="Elli Eidelman" w:date="2024-09-28T10:46:00Z" w16du:dateUtc="2024-09-28T07:46:00Z"/>
        </w:trPr>
        <w:tc>
          <w:tcPr>
            <w:tcW w:w="3711" w:type="dxa"/>
          </w:tcPr>
          <w:p w14:paraId="2E58695D" w14:textId="77777777" w:rsidR="00940145" w:rsidRPr="008B57EF" w:rsidRDefault="00940145" w:rsidP="002F2E3E">
            <w:pPr>
              <w:autoSpaceDE/>
              <w:autoSpaceDN/>
              <w:spacing w:before="100" w:beforeAutospacing="1" w:after="100" w:afterAutospacing="1"/>
              <w:jc w:val="left"/>
              <w:rPr>
                <w:ins w:id="1148" w:author="Elli Eidelman" w:date="2024-09-28T10:46:00Z" w16du:dateUtc="2024-09-28T07:46:00Z"/>
              </w:rPr>
            </w:pPr>
            <w:ins w:id="1149" w:author="Elli Eidelman" w:date="2024-09-28T10:46:00Z" w16du:dateUtc="2024-09-28T07:46:00Z">
              <w:r w:rsidRPr="008B57EF">
                <w:t>ROC-AUC Score</w:t>
              </w:r>
            </w:ins>
          </w:p>
        </w:tc>
        <w:tc>
          <w:tcPr>
            <w:tcW w:w="4415" w:type="dxa"/>
            <w:gridSpan w:val="2"/>
          </w:tcPr>
          <w:p w14:paraId="10CEE70F" w14:textId="69C99114" w:rsidR="00940145" w:rsidRPr="008B57EF" w:rsidRDefault="00940145" w:rsidP="002F2E3E">
            <w:pPr>
              <w:autoSpaceDE/>
              <w:autoSpaceDN/>
              <w:spacing w:before="100" w:beforeAutospacing="1" w:after="100" w:afterAutospacing="1"/>
              <w:jc w:val="left"/>
              <w:rPr>
                <w:ins w:id="1150" w:author="Elli Eidelman" w:date="2024-09-28T10:46:00Z" w16du:dateUtc="2024-09-28T07:46:00Z"/>
              </w:rPr>
            </w:pPr>
            <w:ins w:id="1151" w:author="Elli Eidelman" w:date="2024-09-28T10:46:00Z" w16du:dateUtc="2024-09-28T07:46:00Z">
              <w:r w:rsidRPr="008B57EF">
                <w:t>0.</w:t>
              </w:r>
            </w:ins>
            <w:ins w:id="1152" w:author="Elli Eidelman" w:date="2024-09-28T10:48:00Z" w16du:dateUtc="2024-09-28T07:48:00Z">
              <w:r>
                <w:t>7857</w:t>
              </w:r>
            </w:ins>
          </w:p>
        </w:tc>
      </w:tr>
    </w:tbl>
    <w:p w14:paraId="7612418A" w14:textId="508F9C05" w:rsidR="00940145" w:rsidRDefault="00940145" w:rsidP="00940145">
      <w:pPr>
        <w:spacing w:after="300"/>
        <w:ind w:left="576"/>
        <w:jc w:val="left"/>
        <w:rPr>
          <w:ins w:id="1153" w:author="Elli Eidelman" w:date="2024-09-28T10:46:00Z" w16du:dateUtc="2024-09-28T07:46:00Z"/>
        </w:rPr>
      </w:pPr>
      <w:ins w:id="1154" w:author="Elli Eidelman" w:date="2024-09-28T10:48:00Z" w16du:dateUtc="2024-09-28T07:48:00Z">
        <w:r w:rsidRPr="00940145">
          <w:drawing>
            <wp:inline distT="0" distB="0" distL="0" distR="0" wp14:anchorId="30613E3D" wp14:editId="524C46F7">
              <wp:extent cx="4747565" cy="3765311"/>
              <wp:effectExtent l="0" t="0" r="0" b="6985"/>
              <wp:docPr id="47457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72254" name=""/>
                      <pic:cNvPicPr/>
                    </pic:nvPicPr>
                    <pic:blipFill>
                      <a:blip r:embed="rId46"/>
                      <a:stretch>
                        <a:fillRect/>
                      </a:stretch>
                    </pic:blipFill>
                    <pic:spPr>
                      <a:xfrm>
                        <a:off x="0" y="0"/>
                        <a:ext cx="4751165" cy="3768166"/>
                      </a:xfrm>
                      <a:prstGeom prst="rect">
                        <a:avLst/>
                      </a:prstGeom>
                    </pic:spPr>
                  </pic:pic>
                </a:graphicData>
              </a:graphic>
            </wp:inline>
          </w:drawing>
        </w:r>
      </w:ins>
    </w:p>
    <w:p w14:paraId="3569403F" w14:textId="77777777" w:rsidR="00940145" w:rsidRDefault="00940145" w:rsidP="00940145">
      <w:pPr>
        <w:autoSpaceDE/>
        <w:autoSpaceDN/>
        <w:spacing w:before="100" w:beforeAutospacing="1" w:after="100" w:afterAutospacing="1"/>
        <w:ind w:left="720"/>
        <w:jc w:val="left"/>
        <w:rPr>
          <w:ins w:id="1155" w:author="Elli Eidelman" w:date="2024-09-28T10:46:00Z" w16du:dateUtc="2024-09-28T07:46:00Z"/>
        </w:rPr>
      </w:pPr>
      <w:ins w:id="1156" w:author="Elli Eidelman" w:date="2024-09-28T10:46:00Z" w16du:dateUtc="2024-09-28T07:46:00Z">
        <w:r>
          <w:rPr>
            <w:b/>
            <w:bCs/>
            <w:u w:val="single"/>
          </w:rPr>
          <w:t>Clutter</w:t>
        </w:r>
        <w:r>
          <w:t>:</w:t>
        </w:r>
        <w:r>
          <w:br/>
        </w:r>
        <w:r w:rsidRPr="002F2E3E">
          <w:rPr>
            <w:u w:val="single"/>
          </w:rPr>
          <w:t>confusion matrix</w:t>
        </w:r>
        <w:r>
          <w:t>:</w:t>
        </w:r>
      </w:ins>
    </w:p>
    <w:tbl>
      <w:tblPr>
        <w:tblStyle w:val="TableGrid"/>
        <w:tblW w:w="0" w:type="auto"/>
        <w:tblInd w:w="720" w:type="dxa"/>
        <w:tblLook w:val="04A0" w:firstRow="1" w:lastRow="0" w:firstColumn="1" w:lastColumn="0" w:noHBand="0" w:noVBand="1"/>
      </w:tblPr>
      <w:tblGrid>
        <w:gridCol w:w="4315"/>
        <w:gridCol w:w="3749"/>
      </w:tblGrid>
      <w:tr w:rsidR="00940145" w14:paraId="4A20F029" w14:textId="77777777" w:rsidTr="002F2E3E">
        <w:trPr>
          <w:ins w:id="1157" w:author="Elli Eidelman" w:date="2024-09-28T10:46:00Z" w16du:dateUtc="2024-09-28T07:46:00Z"/>
        </w:trPr>
        <w:tc>
          <w:tcPr>
            <w:tcW w:w="4315" w:type="dxa"/>
          </w:tcPr>
          <w:p w14:paraId="21D28722" w14:textId="5839FF70" w:rsidR="00940145" w:rsidRDefault="00940145" w:rsidP="002F2E3E">
            <w:pPr>
              <w:tabs>
                <w:tab w:val="left" w:pos="668"/>
              </w:tabs>
              <w:autoSpaceDE/>
              <w:autoSpaceDN/>
              <w:spacing w:before="100" w:beforeAutospacing="1" w:after="100" w:afterAutospacing="1"/>
              <w:jc w:val="left"/>
              <w:rPr>
                <w:ins w:id="1158" w:author="Elli Eidelman" w:date="2024-09-28T10:46:00Z" w16du:dateUtc="2024-09-28T07:46:00Z"/>
              </w:rPr>
            </w:pPr>
            <w:ins w:id="1159" w:author="Elli Eidelman" w:date="2024-09-28T10:49:00Z" w16du:dateUtc="2024-09-28T07:49:00Z">
              <w:r w:rsidRPr="00940145">
                <w:t>6221</w:t>
              </w:r>
            </w:ins>
            <w:ins w:id="1160" w:author="Elli Eidelman" w:date="2024-09-28T10:46:00Z" w16du:dateUtc="2024-09-28T07:46:00Z">
              <w:r>
                <w:tab/>
              </w:r>
            </w:ins>
          </w:p>
        </w:tc>
        <w:tc>
          <w:tcPr>
            <w:tcW w:w="3749" w:type="dxa"/>
          </w:tcPr>
          <w:p w14:paraId="2496D974" w14:textId="144ECB6A" w:rsidR="00940145" w:rsidRDefault="00940145" w:rsidP="002F2E3E">
            <w:pPr>
              <w:autoSpaceDE/>
              <w:autoSpaceDN/>
              <w:spacing w:before="100" w:beforeAutospacing="1" w:after="100" w:afterAutospacing="1"/>
              <w:jc w:val="left"/>
              <w:rPr>
                <w:ins w:id="1161" w:author="Elli Eidelman" w:date="2024-09-28T10:46:00Z" w16du:dateUtc="2024-09-28T07:46:00Z"/>
              </w:rPr>
            </w:pPr>
            <w:ins w:id="1162" w:author="Elli Eidelman" w:date="2024-09-28T10:49:00Z" w16du:dateUtc="2024-09-28T07:49:00Z">
              <w:r w:rsidRPr="00940145">
                <w:t>8773</w:t>
              </w:r>
            </w:ins>
          </w:p>
        </w:tc>
      </w:tr>
      <w:tr w:rsidR="00940145" w14:paraId="3C666FC4" w14:textId="77777777" w:rsidTr="002F2E3E">
        <w:trPr>
          <w:ins w:id="1163" w:author="Elli Eidelman" w:date="2024-09-28T10:46:00Z" w16du:dateUtc="2024-09-28T07:46:00Z"/>
        </w:trPr>
        <w:tc>
          <w:tcPr>
            <w:tcW w:w="4315" w:type="dxa"/>
          </w:tcPr>
          <w:p w14:paraId="6CAA377F" w14:textId="3A55AE0B" w:rsidR="00940145" w:rsidRDefault="00940145" w:rsidP="002F2E3E">
            <w:pPr>
              <w:autoSpaceDE/>
              <w:autoSpaceDN/>
              <w:spacing w:before="100" w:beforeAutospacing="1" w:after="100" w:afterAutospacing="1"/>
              <w:jc w:val="left"/>
              <w:rPr>
                <w:ins w:id="1164" w:author="Elli Eidelman" w:date="2024-09-28T10:46:00Z" w16du:dateUtc="2024-09-28T07:46:00Z"/>
              </w:rPr>
            </w:pPr>
            <w:ins w:id="1165" w:author="Elli Eidelman" w:date="2024-09-28T10:49:00Z" w16du:dateUtc="2024-09-28T07:49:00Z">
              <w:r w:rsidRPr="00940145">
                <w:t>6170</w:t>
              </w:r>
            </w:ins>
          </w:p>
        </w:tc>
        <w:tc>
          <w:tcPr>
            <w:tcW w:w="3749" w:type="dxa"/>
          </w:tcPr>
          <w:p w14:paraId="592004D6" w14:textId="6A2865CA" w:rsidR="00940145" w:rsidRDefault="00940145" w:rsidP="002F2E3E">
            <w:pPr>
              <w:autoSpaceDE/>
              <w:autoSpaceDN/>
              <w:spacing w:before="100" w:beforeAutospacing="1" w:after="100" w:afterAutospacing="1"/>
              <w:jc w:val="left"/>
              <w:rPr>
                <w:ins w:id="1166" w:author="Elli Eidelman" w:date="2024-09-28T10:46:00Z" w16du:dateUtc="2024-09-28T07:46:00Z"/>
              </w:rPr>
            </w:pPr>
            <w:ins w:id="1167" w:author="Elli Eidelman" w:date="2024-09-28T10:49:00Z" w16du:dateUtc="2024-09-28T07:49:00Z">
              <w:r w:rsidRPr="00940145">
                <w:t>8836</w:t>
              </w:r>
            </w:ins>
          </w:p>
        </w:tc>
      </w:tr>
    </w:tbl>
    <w:p w14:paraId="40DA8CDE" w14:textId="77777777" w:rsidR="00940145" w:rsidRDefault="00940145" w:rsidP="00940145">
      <w:pPr>
        <w:autoSpaceDE/>
        <w:autoSpaceDN/>
        <w:spacing w:before="100" w:beforeAutospacing="1" w:after="100" w:afterAutospacing="1"/>
        <w:ind w:left="720"/>
        <w:jc w:val="left"/>
        <w:rPr>
          <w:ins w:id="1168" w:author="Elli Eidelman" w:date="2024-09-28T10:46:00Z" w16du:dateUtc="2024-09-28T07:46:00Z"/>
        </w:rPr>
      </w:pPr>
      <w:ins w:id="1169" w:author="Elli Eidelman" w:date="2024-09-28T10:46:00Z" w16du:dateUtc="2024-09-28T07:46:00Z">
        <w:r w:rsidRPr="002F2E3E">
          <w:rPr>
            <w:u w:val="single"/>
          </w:rPr>
          <w:lastRenderedPageBreak/>
          <w:t xml:space="preserve"> Classification report</w:t>
        </w:r>
        <w:r>
          <w:t>:</w:t>
        </w:r>
      </w:ins>
    </w:p>
    <w:tbl>
      <w:tblPr>
        <w:tblStyle w:val="TableGrid"/>
        <w:tblW w:w="0" w:type="auto"/>
        <w:tblInd w:w="680" w:type="dxa"/>
        <w:tblLook w:val="04A0" w:firstRow="1" w:lastRow="0" w:firstColumn="1" w:lastColumn="0" w:noHBand="0" w:noVBand="1"/>
      </w:tblPr>
      <w:tblGrid>
        <w:gridCol w:w="24"/>
        <w:gridCol w:w="3711"/>
        <w:gridCol w:w="340"/>
        <w:gridCol w:w="4075"/>
      </w:tblGrid>
      <w:tr w:rsidR="00940145" w:rsidRPr="0015572C" w14:paraId="6D33020B" w14:textId="77777777" w:rsidTr="002F2E3E">
        <w:trPr>
          <w:trHeight w:val="132"/>
          <w:hidden/>
          <w:ins w:id="1170" w:author="Elli Eidelman" w:date="2024-09-28T10:46:00Z" w16du:dateUtc="2024-09-28T07:46:00Z"/>
        </w:trPr>
        <w:tc>
          <w:tcPr>
            <w:tcW w:w="4075" w:type="dxa"/>
            <w:gridSpan w:val="3"/>
          </w:tcPr>
          <w:p w14:paraId="1B5AF23F" w14:textId="77777777" w:rsidR="00940145" w:rsidRPr="0015572C" w:rsidRDefault="00940145" w:rsidP="002F2E3E">
            <w:pPr>
              <w:autoSpaceDE/>
              <w:autoSpaceDN/>
              <w:spacing w:before="100" w:beforeAutospacing="1" w:after="100" w:afterAutospacing="1"/>
              <w:jc w:val="left"/>
              <w:rPr>
                <w:ins w:id="1171" w:author="Elli Eidelman" w:date="2024-09-28T10:46:00Z" w16du:dateUtc="2024-09-28T07:46:00Z"/>
                <w:vanish/>
              </w:rPr>
            </w:pPr>
          </w:p>
        </w:tc>
        <w:tc>
          <w:tcPr>
            <w:tcW w:w="4075" w:type="dxa"/>
          </w:tcPr>
          <w:p w14:paraId="0B0C2D50" w14:textId="77777777" w:rsidR="00940145" w:rsidRPr="0015572C" w:rsidRDefault="00940145" w:rsidP="002F2E3E">
            <w:pPr>
              <w:autoSpaceDE/>
              <w:autoSpaceDN/>
              <w:spacing w:before="100" w:beforeAutospacing="1" w:after="100" w:afterAutospacing="1"/>
              <w:jc w:val="left"/>
              <w:rPr>
                <w:ins w:id="1172" w:author="Elli Eidelman" w:date="2024-09-28T10:46:00Z" w16du:dateUtc="2024-09-28T07:46:00Z"/>
                <w:vanish/>
              </w:rPr>
            </w:pPr>
          </w:p>
        </w:tc>
      </w:tr>
      <w:tr w:rsidR="00940145" w:rsidRPr="0015572C" w14:paraId="6294A6C2" w14:textId="77777777" w:rsidTr="002F2E3E">
        <w:trPr>
          <w:trHeight w:val="132"/>
          <w:hidden/>
          <w:ins w:id="1173" w:author="Elli Eidelman" w:date="2024-09-28T10:46:00Z" w16du:dateUtc="2024-09-28T07:46:00Z"/>
        </w:trPr>
        <w:tc>
          <w:tcPr>
            <w:tcW w:w="4075" w:type="dxa"/>
            <w:gridSpan w:val="3"/>
          </w:tcPr>
          <w:p w14:paraId="58E251BC" w14:textId="77777777" w:rsidR="00940145" w:rsidRPr="0015572C" w:rsidRDefault="00940145" w:rsidP="002F2E3E">
            <w:pPr>
              <w:autoSpaceDE/>
              <w:autoSpaceDN/>
              <w:spacing w:before="100" w:beforeAutospacing="1" w:after="100" w:afterAutospacing="1"/>
              <w:jc w:val="left"/>
              <w:rPr>
                <w:ins w:id="1174" w:author="Elli Eidelman" w:date="2024-09-28T10:46:00Z" w16du:dateUtc="2024-09-28T07:46:00Z"/>
                <w:vanish/>
              </w:rPr>
            </w:pPr>
          </w:p>
        </w:tc>
        <w:tc>
          <w:tcPr>
            <w:tcW w:w="4075" w:type="dxa"/>
          </w:tcPr>
          <w:p w14:paraId="7D668F4E" w14:textId="77777777" w:rsidR="00940145" w:rsidRPr="0015572C" w:rsidRDefault="00940145" w:rsidP="002F2E3E">
            <w:pPr>
              <w:autoSpaceDE/>
              <w:autoSpaceDN/>
              <w:spacing w:before="100" w:beforeAutospacing="1" w:after="100" w:afterAutospacing="1"/>
              <w:jc w:val="left"/>
              <w:rPr>
                <w:ins w:id="1175" w:author="Elli Eidelman" w:date="2024-09-28T10:46:00Z" w16du:dateUtc="2024-09-28T07:46:00Z"/>
                <w:vanish/>
              </w:rPr>
            </w:pPr>
          </w:p>
        </w:tc>
      </w:tr>
      <w:tr w:rsidR="00940145" w:rsidRPr="0015572C" w14:paraId="0FF489F3" w14:textId="77777777" w:rsidTr="002F2E3E">
        <w:trPr>
          <w:trHeight w:val="132"/>
          <w:hidden/>
          <w:ins w:id="1176" w:author="Elli Eidelman" w:date="2024-09-28T10:46:00Z" w16du:dateUtc="2024-09-28T07:46:00Z"/>
        </w:trPr>
        <w:tc>
          <w:tcPr>
            <w:tcW w:w="4075" w:type="dxa"/>
            <w:gridSpan w:val="3"/>
          </w:tcPr>
          <w:p w14:paraId="7BCE5164" w14:textId="77777777" w:rsidR="00940145" w:rsidRPr="0015572C" w:rsidRDefault="00940145" w:rsidP="002F2E3E">
            <w:pPr>
              <w:autoSpaceDE/>
              <w:autoSpaceDN/>
              <w:spacing w:before="100" w:beforeAutospacing="1" w:after="100" w:afterAutospacing="1"/>
              <w:jc w:val="left"/>
              <w:rPr>
                <w:ins w:id="1177" w:author="Elli Eidelman" w:date="2024-09-28T10:46:00Z" w16du:dateUtc="2024-09-28T07:46:00Z"/>
                <w:vanish/>
              </w:rPr>
            </w:pPr>
          </w:p>
        </w:tc>
        <w:tc>
          <w:tcPr>
            <w:tcW w:w="4075" w:type="dxa"/>
          </w:tcPr>
          <w:p w14:paraId="35155F44" w14:textId="77777777" w:rsidR="00940145" w:rsidRPr="0015572C" w:rsidRDefault="00940145" w:rsidP="002F2E3E">
            <w:pPr>
              <w:autoSpaceDE/>
              <w:autoSpaceDN/>
              <w:spacing w:before="100" w:beforeAutospacing="1" w:after="100" w:afterAutospacing="1"/>
              <w:jc w:val="left"/>
              <w:rPr>
                <w:ins w:id="1178" w:author="Elli Eidelman" w:date="2024-09-28T10:46:00Z" w16du:dateUtc="2024-09-28T07:46:00Z"/>
                <w:vanish/>
              </w:rPr>
            </w:pPr>
          </w:p>
        </w:tc>
      </w:tr>
      <w:tr w:rsidR="00940145" w:rsidRPr="0015572C" w14:paraId="43CA8D95" w14:textId="77777777" w:rsidTr="002F2E3E">
        <w:trPr>
          <w:trHeight w:val="132"/>
          <w:hidden/>
          <w:ins w:id="1179" w:author="Elli Eidelman" w:date="2024-09-28T10:46:00Z" w16du:dateUtc="2024-09-28T07:46:00Z"/>
        </w:trPr>
        <w:tc>
          <w:tcPr>
            <w:tcW w:w="4075" w:type="dxa"/>
            <w:gridSpan w:val="3"/>
          </w:tcPr>
          <w:p w14:paraId="335CE560" w14:textId="77777777" w:rsidR="00940145" w:rsidRPr="0015572C" w:rsidRDefault="00940145" w:rsidP="002F2E3E">
            <w:pPr>
              <w:autoSpaceDE/>
              <w:autoSpaceDN/>
              <w:spacing w:before="100" w:beforeAutospacing="1" w:after="100" w:afterAutospacing="1"/>
              <w:jc w:val="left"/>
              <w:rPr>
                <w:ins w:id="1180" w:author="Elli Eidelman" w:date="2024-09-28T10:46:00Z" w16du:dateUtc="2024-09-28T07:46:00Z"/>
                <w:vanish/>
              </w:rPr>
            </w:pPr>
          </w:p>
        </w:tc>
        <w:tc>
          <w:tcPr>
            <w:tcW w:w="4075" w:type="dxa"/>
          </w:tcPr>
          <w:p w14:paraId="0DD87343" w14:textId="77777777" w:rsidR="00940145" w:rsidRPr="0015572C" w:rsidRDefault="00940145" w:rsidP="002F2E3E">
            <w:pPr>
              <w:autoSpaceDE/>
              <w:autoSpaceDN/>
              <w:spacing w:before="100" w:beforeAutospacing="1" w:after="100" w:afterAutospacing="1"/>
              <w:jc w:val="left"/>
              <w:rPr>
                <w:ins w:id="1181" w:author="Elli Eidelman" w:date="2024-09-28T10:46:00Z" w16du:dateUtc="2024-09-28T07:46:00Z"/>
                <w:vanish/>
              </w:rPr>
            </w:pPr>
          </w:p>
        </w:tc>
      </w:tr>
      <w:tr w:rsidR="00940145" w:rsidRPr="0015572C" w14:paraId="2708C368" w14:textId="77777777" w:rsidTr="002F2E3E">
        <w:trPr>
          <w:trHeight w:val="132"/>
          <w:hidden/>
          <w:ins w:id="1182" w:author="Elli Eidelman" w:date="2024-09-28T10:46:00Z" w16du:dateUtc="2024-09-28T07:46:00Z"/>
        </w:trPr>
        <w:tc>
          <w:tcPr>
            <w:tcW w:w="4075" w:type="dxa"/>
            <w:gridSpan w:val="3"/>
          </w:tcPr>
          <w:p w14:paraId="4CA66877" w14:textId="77777777" w:rsidR="00940145" w:rsidRPr="0015572C" w:rsidRDefault="00940145" w:rsidP="002F2E3E">
            <w:pPr>
              <w:autoSpaceDE/>
              <w:autoSpaceDN/>
              <w:spacing w:before="100" w:beforeAutospacing="1" w:after="100" w:afterAutospacing="1"/>
              <w:jc w:val="left"/>
              <w:rPr>
                <w:ins w:id="1183" w:author="Elli Eidelman" w:date="2024-09-28T10:46:00Z" w16du:dateUtc="2024-09-28T07:46:00Z"/>
                <w:vanish/>
              </w:rPr>
            </w:pPr>
          </w:p>
        </w:tc>
        <w:tc>
          <w:tcPr>
            <w:tcW w:w="4075" w:type="dxa"/>
          </w:tcPr>
          <w:p w14:paraId="2702872E" w14:textId="77777777" w:rsidR="00940145" w:rsidRPr="0015572C" w:rsidRDefault="00940145" w:rsidP="002F2E3E">
            <w:pPr>
              <w:autoSpaceDE/>
              <w:autoSpaceDN/>
              <w:spacing w:before="100" w:beforeAutospacing="1" w:after="100" w:afterAutospacing="1"/>
              <w:jc w:val="left"/>
              <w:rPr>
                <w:ins w:id="1184" w:author="Elli Eidelman" w:date="2024-09-28T10:46:00Z" w16du:dateUtc="2024-09-28T07:46:00Z"/>
                <w:vanish/>
              </w:rPr>
            </w:pPr>
          </w:p>
        </w:tc>
      </w:tr>
      <w:tr w:rsidR="00940145" w:rsidRPr="0015572C" w14:paraId="2394A2BB" w14:textId="77777777" w:rsidTr="002F2E3E">
        <w:trPr>
          <w:trHeight w:val="132"/>
          <w:hidden/>
          <w:ins w:id="1185" w:author="Elli Eidelman" w:date="2024-09-28T10:46:00Z" w16du:dateUtc="2024-09-28T07:46:00Z"/>
        </w:trPr>
        <w:tc>
          <w:tcPr>
            <w:tcW w:w="4075" w:type="dxa"/>
            <w:gridSpan w:val="3"/>
          </w:tcPr>
          <w:p w14:paraId="163D4281" w14:textId="77777777" w:rsidR="00940145" w:rsidRPr="0015572C" w:rsidRDefault="00940145" w:rsidP="002F2E3E">
            <w:pPr>
              <w:autoSpaceDE/>
              <w:autoSpaceDN/>
              <w:spacing w:before="100" w:beforeAutospacing="1" w:after="100" w:afterAutospacing="1"/>
              <w:jc w:val="left"/>
              <w:rPr>
                <w:ins w:id="1186" w:author="Elli Eidelman" w:date="2024-09-28T10:46:00Z" w16du:dateUtc="2024-09-28T07:46:00Z"/>
                <w:vanish/>
              </w:rPr>
            </w:pPr>
          </w:p>
        </w:tc>
        <w:tc>
          <w:tcPr>
            <w:tcW w:w="4075" w:type="dxa"/>
          </w:tcPr>
          <w:p w14:paraId="472CFA8C" w14:textId="77777777" w:rsidR="00940145" w:rsidRPr="0015572C" w:rsidRDefault="00940145" w:rsidP="002F2E3E">
            <w:pPr>
              <w:autoSpaceDE/>
              <w:autoSpaceDN/>
              <w:spacing w:before="100" w:beforeAutospacing="1" w:after="100" w:afterAutospacing="1"/>
              <w:jc w:val="left"/>
              <w:rPr>
                <w:ins w:id="1187" w:author="Elli Eidelman" w:date="2024-09-28T10:46:00Z" w16du:dateUtc="2024-09-28T07:46:00Z"/>
                <w:vanish/>
              </w:rPr>
            </w:pPr>
          </w:p>
        </w:tc>
      </w:tr>
      <w:tr w:rsidR="00940145" w:rsidRPr="0015572C" w14:paraId="450CBA5A" w14:textId="77777777" w:rsidTr="002F2E3E">
        <w:trPr>
          <w:trHeight w:val="132"/>
          <w:hidden/>
          <w:ins w:id="1188" w:author="Elli Eidelman" w:date="2024-09-28T10:46:00Z" w16du:dateUtc="2024-09-28T07:46:00Z"/>
        </w:trPr>
        <w:tc>
          <w:tcPr>
            <w:tcW w:w="4075" w:type="dxa"/>
            <w:gridSpan w:val="3"/>
          </w:tcPr>
          <w:p w14:paraId="1833998E" w14:textId="77777777" w:rsidR="00940145" w:rsidRPr="0015572C" w:rsidRDefault="00940145" w:rsidP="002F2E3E">
            <w:pPr>
              <w:autoSpaceDE/>
              <w:autoSpaceDN/>
              <w:spacing w:before="100" w:beforeAutospacing="1" w:after="100" w:afterAutospacing="1"/>
              <w:jc w:val="left"/>
              <w:rPr>
                <w:ins w:id="1189" w:author="Elli Eidelman" w:date="2024-09-28T10:46:00Z" w16du:dateUtc="2024-09-28T07:46:00Z"/>
                <w:vanish/>
              </w:rPr>
            </w:pPr>
          </w:p>
        </w:tc>
        <w:tc>
          <w:tcPr>
            <w:tcW w:w="4075" w:type="dxa"/>
          </w:tcPr>
          <w:p w14:paraId="0E96AA37" w14:textId="77777777" w:rsidR="00940145" w:rsidRPr="0015572C" w:rsidRDefault="00940145" w:rsidP="002F2E3E">
            <w:pPr>
              <w:autoSpaceDE/>
              <w:autoSpaceDN/>
              <w:spacing w:before="100" w:beforeAutospacing="1" w:after="100" w:afterAutospacing="1"/>
              <w:jc w:val="left"/>
              <w:rPr>
                <w:ins w:id="1190" w:author="Elli Eidelman" w:date="2024-09-28T10:46:00Z" w16du:dateUtc="2024-09-28T07:46:00Z"/>
                <w:vanish/>
              </w:rPr>
            </w:pPr>
          </w:p>
        </w:tc>
      </w:tr>
      <w:tr w:rsidR="00940145" w:rsidRPr="0015572C" w14:paraId="307BF78B" w14:textId="77777777" w:rsidTr="002F2E3E">
        <w:trPr>
          <w:trHeight w:val="132"/>
          <w:hidden/>
          <w:ins w:id="1191" w:author="Elli Eidelman" w:date="2024-09-28T10:46:00Z" w16du:dateUtc="2024-09-28T07:46:00Z"/>
        </w:trPr>
        <w:tc>
          <w:tcPr>
            <w:tcW w:w="4075" w:type="dxa"/>
            <w:gridSpan w:val="3"/>
          </w:tcPr>
          <w:p w14:paraId="1455D548" w14:textId="77777777" w:rsidR="00940145" w:rsidRPr="0015572C" w:rsidRDefault="00940145" w:rsidP="002F2E3E">
            <w:pPr>
              <w:autoSpaceDE/>
              <w:autoSpaceDN/>
              <w:spacing w:before="100" w:beforeAutospacing="1" w:after="100" w:afterAutospacing="1"/>
              <w:jc w:val="left"/>
              <w:rPr>
                <w:ins w:id="1192" w:author="Elli Eidelman" w:date="2024-09-28T10:46:00Z" w16du:dateUtc="2024-09-28T07:46:00Z"/>
                <w:vanish/>
              </w:rPr>
            </w:pPr>
          </w:p>
        </w:tc>
        <w:tc>
          <w:tcPr>
            <w:tcW w:w="4075" w:type="dxa"/>
          </w:tcPr>
          <w:p w14:paraId="3BE3E2AE" w14:textId="77777777" w:rsidR="00940145" w:rsidRPr="0015572C" w:rsidRDefault="00940145" w:rsidP="002F2E3E">
            <w:pPr>
              <w:autoSpaceDE/>
              <w:autoSpaceDN/>
              <w:spacing w:before="100" w:beforeAutospacing="1" w:after="100" w:afterAutospacing="1"/>
              <w:jc w:val="left"/>
              <w:rPr>
                <w:ins w:id="1193" w:author="Elli Eidelman" w:date="2024-09-28T10:46:00Z" w16du:dateUtc="2024-09-28T07:46:00Z"/>
                <w:vanish/>
              </w:rPr>
            </w:pPr>
          </w:p>
        </w:tc>
      </w:tr>
      <w:tr w:rsidR="00940145" w:rsidRPr="008B57EF" w14:paraId="6F1DACE1" w14:textId="77777777" w:rsidTr="002F2E3E">
        <w:trPr>
          <w:gridBefore w:val="1"/>
          <w:wBefore w:w="24" w:type="dxa"/>
          <w:trHeight w:val="382"/>
          <w:ins w:id="1194" w:author="Elli Eidelman" w:date="2024-09-28T10:46:00Z" w16du:dateUtc="2024-09-28T07:46:00Z"/>
        </w:trPr>
        <w:tc>
          <w:tcPr>
            <w:tcW w:w="3711" w:type="dxa"/>
          </w:tcPr>
          <w:p w14:paraId="1ED44A2B" w14:textId="77777777" w:rsidR="00940145" w:rsidRPr="002F2E3E" w:rsidRDefault="00940145" w:rsidP="002F2E3E">
            <w:pPr>
              <w:autoSpaceDE/>
              <w:autoSpaceDN/>
              <w:spacing w:before="100" w:beforeAutospacing="1" w:after="100" w:afterAutospacing="1"/>
              <w:jc w:val="left"/>
              <w:rPr>
                <w:ins w:id="1195" w:author="Elli Eidelman" w:date="2024-09-28T10:46:00Z" w16du:dateUtc="2024-09-28T07:46:00Z"/>
                <w:b/>
                <w:bCs/>
              </w:rPr>
            </w:pPr>
            <w:ins w:id="1196" w:author="Elli Eidelman" w:date="2024-09-28T10:46:00Z" w16du:dateUtc="2024-09-28T07:46:00Z">
              <w:r w:rsidRPr="002F2E3E">
                <w:rPr>
                  <w:b/>
                  <w:bCs/>
                </w:rPr>
                <w:t>Metric</w:t>
              </w:r>
            </w:ins>
          </w:p>
        </w:tc>
        <w:tc>
          <w:tcPr>
            <w:tcW w:w="4415" w:type="dxa"/>
            <w:gridSpan w:val="2"/>
          </w:tcPr>
          <w:p w14:paraId="512E0FB6" w14:textId="77777777" w:rsidR="00940145" w:rsidRPr="008B57EF" w:rsidRDefault="00940145" w:rsidP="002F2E3E">
            <w:pPr>
              <w:autoSpaceDE/>
              <w:autoSpaceDN/>
              <w:spacing w:before="100" w:beforeAutospacing="1" w:after="100" w:afterAutospacing="1"/>
              <w:jc w:val="left"/>
              <w:rPr>
                <w:ins w:id="1197" w:author="Elli Eidelman" w:date="2024-09-28T10:46:00Z" w16du:dateUtc="2024-09-28T07:46:00Z"/>
              </w:rPr>
            </w:pPr>
            <w:ins w:id="1198" w:author="Elli Eidelman" w:date="2024-09-28T10:46:00Z" w16du:dateUtc="2024-09-28T07:46:00Z">
              <w:r w:rsidRPr="002F2E3E">
                <w:rPr>
                  <w:b/>
                  <w:bCs/>
                </w:rPr>
                <w:t>Value</w:t>
              </w:r>
            </w:ins>
          </w:p>
        </w:tc>
      </w:tr>
      <w:tr w:rsidR="00940145" w:rsidRPr="008B57EF" w14:paraId="2DA3E88B" w14:textId="77777777" w:rsidTr="002F2E3E">
        <w:trPr>
          <w:gridBefore w:val="1"/>
          <w:wBefore w:w="24" w:type="dxa"/>
          <w:trHeight w:val="382"/>
          <w:ins w:id="1199" w:author="Elli Eidelman" w:date="2024-09-28T10:46:00Z" w16du:dateUtc="2024-09-28T07:46:00Z"/>
        </w:trPr>
        <w:tc>
          <w:tcPr>
            <w:tcW w:w="3711" w:type="dxa"/>
          </w:tcPr>
          <w:p w14:paraId="607E25ED" w14:textId="77777777" w:rsidR="00940145" w:rsidRPr="008B57EF" w:rsidRDefault="00940145" w:rsidP="002F2E3E">
            <w:pPr>
              <w:autoSpaceDE/>
              <w:autoSpaceDN/>
              <w:spacing w:before="100" w:beforeAutospacing="1" w:after="100" w:afterAutospacing="1"/>
              <w:jc w:val="left"/>
              <w:rPr>
                <w:ins w:id="1200" w:author="Elli Eidelman" w:date="2024-09-28T10:46:00Z" w16du:dateUtc="2024-09-28T07:46:00Z"/>
              </w:rPr>
            </w:pPr>
            <w:ins w:id="1201" w:author="Elli Eidelman" w:date="2024-09-28T10:46:00Z" w16du:dateUtc="2024-09-28T07:46:00Z">
              <w:r w:rsidRPr="008B57EF">
                <w:t>Precision (Clutter)</w:t>
              </w:r>
            </w:ins>
          </w:p>
        </w:tc>
        <w:tc>
          <w:tcPr>
            <w:tcW w:w="4415" w:type="dxa"/>
            <w:gridSpan w:val="2"/>
          </w:tcPr>
          <w:p w14:paraId="6281EE68" w14:textId="4EE391EA" w:rsidR="00940145" w:rsidRPr="008B57EF" w:rsidRDefault="00940145" w:rsidP="002F2E3E">
            <w:pPr>
              <w:autoSpaceDE/>
              <w:autoSpaceDN/>
              <w:spacing w:before="100" w:beforeAutospacing="1" w:after="100" w:afterAutospacing="1"/>
              <w:jc w:val="left"/>
              <w:rPr>
                <w:ins w:id="1202" w:author="Elli Eidelman" w:date="2024-09-28T10:46:00Z" w16du:dateUtc="2024-09-28T07:46:00Z"/>
              </w:rPr>
            </w:pPr>
            <w:ins w:id="1203" w:author="Elli Eidelman" w:date="2024-09-28T10:46:00Z" w16du:dateUtc="2024-09-28T07:46:00Z">
              <w:r w:rsidRPr="008B57EF">
                <w:t>0.</w:t>
              </w:r>
            </w:ins>
            <w:ins w:id="1204" w:author="Elli Eidelman" w:date="2024-09-28T10:49:00Z" w16du:dateUtc="2024-09-28T07:49:00Z">
              <w:r>
                <w:t>50</w:t>
              </w:r>
            </w:ins>
          </w:p>
        </w:tc>
      </w:tr>
      <w:tr w:rsidR="00940145" w:rsidRPr="008B57EF" w14:paraId="7C72279C" w14:textId="77777777" w:rsidTr="002F2E3E">
        <w:trPr>
          <w:gridBefore w:val="1"/>
          <w:wBefore w:w="24" w:type="dxa"/>
          <w:trHeight w:val="371"/>
          <w:ins w:id="1205" w:author="Elli Eidelman" w:date="2024-09-28T10:46:00Z" w16du:dateUtc="2024-09-28T07:46:00Z"/>
        </w:trPr>
        <w:tc>
          <w:tcPr>
            <w:tcW w:w="3711" w:type="dxa"/>
          </w:tcPr>
          <w:p w14:paraId="041CF165" w14:textId="77777777" w:rsidR="00940145" w:rsidRPr="008B57EF" w:rsidRDefault="00940145" w:rsidP="002F2E3E">
            <w:pPr>
              <w:autoSpaceDE/>
              <w:autoSpaceDN/>
              <w:spacing w:before="100" w:beforeAutospacing="1" w:after="100" w:afterAutospacing="1"/>
              <w:jc w:val="left"/>
              <w:rPr>
                <w:ins w:id="1206" w:author="Elli Eidelman" w:date="2024-09-28T10:46:00Z" w16du:dateUtc="2024-09-28T07:46:00Z"/>
              </w:rPr>
            </w:pPr>
            <w:ins w:id="1207" w:author="Elli Eidelman" w:date="2024-09-28T10:46:00Z" w16du:dateUtc="2024-09-28T07:46:00Z">
              <w:r w:rsidRPr="008B57EF">
                <w:t>Recall (Clutter)</w:t>
              </w:r>
            </w:ins>
          </w:p>
        </w:tc>
        <w:tc>
          <w:tcPr>
            <w:tcW w:w="4415" w:type="dxa"/>
            <w:gridSpan w:val="2"/>
          </w:tcPr>
          <w:p w14:paraId="65655B73" w14:textId="71E0F964" w:rsidR="00940145" w:rsidRPr="008B57EF" w:rsidRDefault="00940145" w:rsidP="002F2E3E">
            <w:pPr>
              <w:autoSpaceDE/>
              <w:autoSpaceDN/>
              <w:spacing w:before="100" w:beforeAutospacing="1" w:after="100" w:afterAutospacing="1"/>
              <w:jc w:val="left"/>
              <w:rPr>
                <w:ins w:id="1208" w:author="Elli Eidelman" w:date="2024-09-28T10:46:00Z" w16du:dateUtc="2024-09-28T07:46:00Z"/>
              </w:rPr>
            </w:pPr>
            <w:ins w:id="1209" w:author="Elli Eidelman" w:date="2024-09-28T10:46:00Z" w16du:dateUtc="2024-09-28T07:46:00Z">
              <w:r w:rsidRPr="008B57EF">
                <w:t>0.</w:t>
              </w:r>
            </w:ins>
            <w:ins w:id="1210" w:author="Elli Eidelman" w:date="2024-09-28T10:49:00Z" w16du:dateUtc="2024-09-28T07:49:00Z">
              <w:r>
                <w:t>59</w:t>
              </w:r>
            </w:ins>
          </w:p>
        </w:tc>
      </w:tr>
      <w:tr w:rsidR="00940145" w:rsidRPr="008B57EF" w14:paraId="0B2FAA8B" w14:textId="77777777" w:rsidTr="002F2E3E">
        <w:trPr>
          <w:gridBefore w:val="1"/>
          <w:wBefore w:w="24" w:type="dxa"/>
          <w:trHeight w:val="382"/>
          <w:ins w:id="1211" w:author="Elli Eidelman" w:date="2024-09-28T10:46:00Z" w16du:dateUtc="2024-09-28T07:46:00Z"/>
        </w:trPr>
        <w:tc>
          <w:tcPr>
            <w:tcW w:w="3711" w:type="dxa"/>
          </w:tcPr>
          <w:p w14:paraId="42668DE6" w14:textId="77777777" w:rsidR="00940145" w:rsidRPr="008B57EF" w:rsidRDefault="00940145" w:rsidP="002F2E3E">
            <w:pPr>
              <w:autoSpaceDE/>
              <w:autoSpaceDN/>
              <w:spacing w:before="100" w:beforeAutospacing="1" w:after="100" w:afterAutospacing="1"/>
              <w:jc w:val="left"/>
              <w:rPr>
                <w:ins w:id="1212" w:author="Elli Eidelman" w:date="2024-09-28T10:46:00Z" w16du:dateUtc="2024-09-28T07:46:00Z"/>
              </w:rPr>
            </w:pPr>
            <w:ins w:id="1213" w:author="Elli Eidelman" w:date="2024-09-28T10:46:00Z" w16du:dateUtc="2024-09-28T07:46:00Z">
              <w:r w:rsidRPr="008B57EF">
                <w:t>F1-Score (Clutter)</w:t>
              </w:r>
            </w:ins>
          </w:p>
        </w:tc>
        <w:tc>
          <w:tcPr>
            <w:tcW w:w="4415" w:type="dxa"/>
            <w:gridSpan w:val="2"/>
          </w:tcPr>
          <w:p w14:paraId="735E7EB4" w14:textId="629E028A" w:rsidR="00940145" w:rsidRPr="008B57EF" w:rsidRDefault="00940145" w:rsidP="002F2E3E">
            <w:pPr>
              <w:autoSpaceDE/>
              <w:autoSpaceDN/>
              <w:spacing w:before="100" w:beforeAutospacing="1" w:after="100" w:afterAutospacing="1"/>
              <w:jc w:val="left"/>
              <w:rPr>
                <w:ins w:id="1214" w:author="Elli Eidelman" w:date="2024-09-28T10:46:00Z" w16du:dateUtc="2024-09-28T07:46:00Z"/>
              </w:rPr>
            </w:pPr>
            <w:ins w:id="1215" w:author="Elli Eidelman" w:date="2024-09-28T10:46:00Z" w16du:dateUtc="2024-09-28T07:46:00Z">
              <w:r w:rsidRPr="008B57EF">
                <w:t>0.</w:t>
              </w:r>
            </w:ins>
            <w:ins w:id="1216" w:author="Elli Eidelman" w:date="2024-09-28T10:49:00Z" w16du:dateUtc="2024-09-28T07:49:00Z">
              <w:r>
                <w:t>54</w:t>
              </w:r>
            </w:ins>
            <w:ins w:id="1217" w:author="Elli Eidelman" w:date="2024-09-28T10:46:00Z" w16du:dateUtc="2024-09-28T07:46:00Z">
              <w:r w:rsidRPr="008B57EF">
                <w:t xml:space="preserve">   </w:t>
              </w:r>
            </w:ins>
          </w:p>
        </w:tc>
      </w:tr>
      <w:tr w:rsidR="00940145" w:rsidRPr="008B57EF" w14:paraId="23DB8460" w14:textId="77777777" w:rsidTr="002F2E3E">
        <w:trPr>
          <w:gridBefore w:val="1"/>
          <w:wBefore w:w="24" w:type="dxa"/>
          <w:trHeight w:val="382"/>
          <w:ins w:id="1218" w:author="Elli Eidelman" w:date="2024-09-28T10:46:00Z" w16du:dateUtc="2024-09-28T07:46:00Z"/>
        </w:trPr>
        <w:tc>
          <w:tcPr>
            <w:tcW w:w="3711" w:type="dxa"/>
          </w:tcPr>
          <w:p w14:paraId="3EAE4062" w14:textId="77777777" w:rsidR="00940145" w:rsidRPr="008B57EF" w:rsidRDefault="00940145" w:rsidP="002F2E3E">
            <w:pPr>
              <w:autoSpaceDE/>
              <w:autoSpaceDN/>
              <w:spacing w:before="100" w:beforeAutospacing="1" w:after="100" w:afterAutospacing="1"/>
              <w:jc w:val="left"/>
              <w:rPr>
                <w:ins w:id="1219" w:author="Elli Eidelman" w:date="2024-09-28T10:46:00Z" w16du:dateUtc="2024-09-28T07:46:00Z"/>
              </w:rPr>
            </w:pPr>
            <w:ins w:id="1220" w:author="Elli Eidelman" w:date="2024-09-28T10:46:00Z" w16du:dateUtc="2024-09-28T07:46:00Z">
              <w:r w:rsidRPr="008B57EF">
                <w:t>Precision (No Clutter)</w:t>
              </w:r>
            </w:ins>
          </w:p>
        </w:tc>
        <w:tc>
          <w:tcPr>
            <w:tcW w:w="4415" w:type="dxa"/>
            <w:gridSpan w:val="2"/>
          </w:tcPr>
          <w:p w14:paraId="3DE8B7AF" w14:textId="5B1F07B8" w:rsidR="00940145" w:rsidRPr="008B57EF" w:rsidRDefault="00940145" w:rsidP="002F2E3E">
            <w:pPr>
              <w:autoSpaceDE/>
              <w:autoSpaceDN/>
              <w:spacing w:before="100" w:beforeAutospacing="1" w:after="100" w:afterAutospacing="1"/>
              <w:jc w:val="left"/>
              <w:rPr>
                <w:ins w:id="1221" w:author="Elli Eidelman" w:date="2024-09-28T10:46:00Z" w16du:dateUtc="2024-09-28T07:46:00Z"/>
              </w:rPr>
            </w:pPr>
            <w:ins w:id="1222" w:author="Elli Eidelman" w:date="2024-09-28T10:46:00Z" w16du:dateUtc="2024-09-28T07:46:00Z">
              <w:r w:rsidRPr="008B57EF">
                <w:t>0.</w:t>
              </w:r>
            </w:ins>
            <w:ins w:id="1223" w:author="Elli Eidelman" w:date="2024-09-28T10:49:00Z" w16du:dateUtc="2024-09-28T07:49:00Z">
              <w:r>
                <w:t>50</w:t>
              </w:r>
            </w:ins>
            <w:ins w:id="1224" w:author="Elli Eidelman" w:date="2024-09-28T10:46:00Z" w16du:dateUtc="2024-09-28T07:46:00Z">
              <w:r w:rsidRPr="008B57EF">
                <w:t xml:space="preserve">   </w:t>
              </w:r>
            </w:ins>
          </w:p>
        </w:tc>
      </w:tr>
      <w:tr w:rsidR="00940145" w:rsidRPr="008B57EF" w14:paraId="3025D880" w14:textId="77777777" w:rsidTr="002F2E3E">
        <w:trPr>
          <w:gridBefore w:val="1"/>
          <w:wBefore w:w="24" w:type="dxa"/>
          <w:trHeight w:val="382"/>
          <w:ins w:id="1225" w:author="Elli Eidelman" w:date="2024-09-28T10:46:00Z" w16du:dateUtc="2024-09-28T07:46:00Z"/>
        </w:trPr>
        <w:tc>
          <w:tcPr>
            <w:tcW w:w="3711" w:type="dxa"/>
          </w:tcPr>
          <w:p w14:paraId="37721B83" w14:textId="77777777" w:rsidR="00940145" w:rsidRPr="008B57EF" w:rsidRDefault="00940145" w:rsidP="002F2E3E">
            <w:pPr>
              <w:autoSpaceDE/>
              <w:autoSpaceDN/>
              <w:spacing w:before="100" w:beforeAutospacing="1" w:after="100" w:afterAutospacing="1"/>
              <w:jc w:val="left"/>
              <w:rPr>
                <w:ins w:id="1226" w:author="Elli Eidelman" w:date="2024-09-28T10:46:00Z" w16du:dateUtc="2024-09-28T07:46:00Z"/>
              </w:rPr>
            </w:pPr>
            <w:ins w:id="1227" w:author="Elli Eidelman" w:date="2024-09-28T10:46:00Z" w16du:dateUtc="2024-09-28T07:46:00Z">
              <w:r w:rsidRPr="008B57EF">
                <w:t>Recall (No Clutter)</w:t>
              </w:r>
            </w:ins>
          </w:p>
        </w:tc>
        <w:tc>
          <w:tcPr>
            <w:tcW w:w="4415" w:type="dxa"/>
            <w:gridSpan w:val="2"/>
          </w:tcPr>
          <w:p w14:paraId="2F9632C1" w14:textId="4C89B035" w:rsidR="00940145" w:rsidRPr="008B57EF" w:rsidRDefault="00940145" w:rsidP="002F2E3E">
            <w:pPr>
              <w:autoSpaceDE/>
              <w:autoSpaceDN/>
              <w:spacing w:before="100" w:beforeAutospacing="1" w:after="100" w:afterAutospacing="1"/>
              <w:jc w:val="left"/>
              <w:rPr>
                <w:ins w:id="1228" w:author="Elli Eidelman" w:date="2024-09-28T10:46:00Z" w16du:dateUtc="2024-09-28T07:46:00Z"/>
              </w:rPr>
            </w:pPr>
            <w:ins w:id="1229" w:author="Elli Eidelman" w:date="2024-09-28T10:46:00Z" w16du:dateUtc="2024-09-28T07:46:00Z">
              <w:r w:rsidRPr="008B57EF">
                <w:t>0.</w:t>
              </w:r>
            </w:ins>
            <w:ins w:id="1230" w:author="Elli Eidelman" w:date="2024-09-28T10:49:00Z" w16du:dateUtc="2024-09-28T07:49:00Z">
              <w:r>
                <w:t>41</w:t>
              </w:r>
            </w:ins>
          </w:p>
        </w:tc>
      </w:tr>
      <w:tr w:rsidR="00940145" w:rsidRPr="008B57EF" w14:paraId="182F7BE7" w14:textId="77777777" w:rsidTr="002F2E3E">
        <w:trPr>
          <w:gridBefore w:val="1"/>
          <w:wBefore w:w="24" w:type="dxa"/>
          <w:trHeight w:val="382"/>
          <w:ins w:id="1231" w:author="Elli Eidelman" w:date="2024-09-28T10:46:00Z" w16du:dateUtc="2024-09-28T07:46:00Z"/>
        </w:trPr>
        <w:tc>
          <w:tcPr>
            <w:tcW w:w="3711" w:type="dxa"/>
          </w:tcPr>
          <w:p w14:paraId="36EF7DCB" w14:textId="77777777" w:rsidR="00940145" w:rsidRPr="008B57EF" w:rsidRDefault="00940145" w:rsidP="002F2E3E">
            <w:pPr>
              <w:autoSpaceDE/>
              <w:autoSpaceDN/>
              <w:spacing w:before="100" w:beforeAutospacing="1" w:after="100" w:afterAutospacing="1"/>
              <w:jc w:val="left"/>
              <w:rPr>
                <w:ins w:id="1232" w:author="Elli Eidelman" w:date="2024-09-28T10:46:00Z" w16du:dateUtc="2024-09-28T07:46:00Z"/>
              </w:rPr>
            </w:pPr>
            <w:ins w:id="1233" w:author="Elli Eidelman" w:date="2024-09-28T10:46:00Z" w16du:dateUtc="2024-09-28T07:46:00Z">
              <w:r w:rsidRPr="008B57EF">
                <w:t>F1-Score (No Clutter)</w:t>
              </w:r>
            </w:ins>
          </w:p>
        </w:tc>
        <w:tc>
          <w:tcPr>
            <w:tcW w:w="4415" w:type="dxa"/>
            <w:gridSpan w:val="2"/>
          </w:tcPr>
          <w:p w14:paraId="1CB99FAD" w14:textId="4159FAED" w:rsidR="00940145" w:rsidRPr="008B57EF" w:rsidRDefault="00940145" w:rsidP="002F2E3E">
            <w:pPr>
              <w:autoSpaceDE/>
              <w:autoSpaceDN/>
              <w:spacing w:before="100" w:beforeAutospacing="1" w:after="100" w:afterAutospacing="1"/>
              <w:jc w:val="left"/>
              <w:rPr>
                <w:ins w:id="1234" w:author="Elli Eidelman" w:date="2024-09-28T10:46:00Z" w16du:dateUtc="2024-09-28T07:46:00Z"/>
              </w:rPr>
            </w:pPr>
            <w:ins w:id="1235" w:author="Elli Eidelman" w:date="2024-09-28T10:46:00Z" w16du:dateUtc="2024-09-28T07:46:00Z">
              <w:r w:rsidRPr="008B57EF">
                <w:t>0.</w:t>
              </w:r>
            </w:ins>
            <w:ins w:id="1236" w:author="Elli Eidelman" w:date="2024-09-28T10:49:00Z" w16du:dateUtc="2024-09-28T07:49:00Z">
              <w:r>
                <w:t>45</w:t>
              </w:r>
            </w:ins>
          </w:p>
        </w:tc>
      </w:tr>
      <w:tr w:rsidR="00940145" w:rsidRPr="008B57EF" w14:paraId="4FE2C6CE" w14:textId="77777777" w:rsidTr="002F2E3E">
        <w:trPr>
          <w:gridBefore w:val="1"/>
          <w:wBefore w:w="24" w:type="dxa"/>
          <w:trHeight w:val="382"/>
          <w:ins w:id="1237" w:author="Elli Eidelman" w:date="2024-09-28T10:46:00Z" w16du:dateUtc="2024-09-28T07:46:00Z"/>
        </w:trPr>
        <w:tc>
          <w:tcPr>
            <w:tcW w:w="3711" w:type="dxa"/>
          </w:tcPr>
          <w:p w14:paraId="70B10E67" w14:textId="77777777" w:rsidR="00940145" w:rsidRPr="008B57EF" w:rsidRDefault="00940145" w:rsidP="002F2E3E">
            <w:pPr>
              <w:autoSpaceDE/>
              <w:autoSpaceDN/>
              <w:spacing w:before="100" w:beforeAutospacing="1" w:after="100" w:afterAutospacing="1"/>
              <w:jc w:val="left"/>
              <w:rPr>
                <w:ins w:id="1238" w:author="Elli Eidelman" w:date="2024-09-28T10:46:00Z" w16du:dateUtc="2024-09-28T07:46:00Z"/>
              </w:rPr>
            </w:pPr>
            <w:ins w:id="1239" w:author="Elli Eidelman" w:date="2024-09-28T10:46:00Z" w16du:dateUtc="2024-09-28T07:46:00Z">
              <w:r w:rsidRPr="008B57EF">
                <w:t>Accuracy</w:t>
              </w:r>
            </w:ins>
          </w:p>
        </w:tc>
        <w:tc>
          <w:tcPr>
            <w:tcW w:w="4415" w:type="dxa"/>
            <w:gridSpan w:val="2"/>
          </w:tcPr>
          <w:p w14:paraId="53827C2E" w14:textId="026127B9" w:rsidR="00940145" w:rsidRPr="008B57EF" w:rsidRDefault="00940145" w:rsidP="002F2E3E">
            <w:pPr>
              <w:autoSpaceDE/>
              <w:autoSpaceDN/>
              <w:spacing w:before="100" w:beforeAutospacing="1" w:after="100" w:afterAutospacing="1"/>
              <w:jc w:val="left"/>
              <w:rPr>
                <w:ins w:id="1240" w:author="Elli Eidelman" w:date="2024-09-28T10:46:00Z" w16du:dateUtc="2024-09-28T07:46:00Z"/>
              </w:rPr>
            </w:pPr>
            <w:ins w:id="1241" w:author="Elli Eidelman" w:date="2024-09-28T10:46:00Z" w16du:dateUtc="2024-09-28T07:46:00Z">
              <w:r w:rsidRPr="008B57EF">
                <w:t>0.</w:t>
              </w:r>
            </w:ins>
            <w:ins w:id="1242" w:author="Elli Eidelman" w:date="2024-09-28T10:49:00Z" w16du:dateUtc="2024-09-28T07:49:00Z">
              <w:r>
                <w:t>50</w:t>
              </w:r>
            </w:ins>
          </w:p>
        </w:tc>
      </w:tr>
      <w:tr w:rsidR="00940145" w:rsidRPr="008B57EF" w14:paraId="7D28AE36" w14:textId="77777777" w:rsidTr="002F2E3E">
        <w:trPr>
          <w:gridBefore w:val="1"/>
          <w:wBefore w:w="24" w:type="dxa"/>
          <w:trHeight w:val="371"/>
          <w:ins w:id="1243" w:author="Elli Eidelman" w:date="2024-09-28T10:46:00Z" w16du:dateUtc="2024-09-28T07:46:00Z"/>
        </w:trPr>
        <w:tc>
          <w:tcPr>
            <w:tcW w:w="3711" w:type="dxa"/>
          </w:tcPr>
          <w:p w14:paraId="49F19B5C" w14:textId="77777777" w:rsidR="00940145" w:rsidRPr="008B57EF" w:rsidRDefault="00940145" w:rsidP="002F2E3E">
            <w:pPr>
              <w:autoSpaceDE/>
              <w:autoSpaceDN/>
              <w:spacing w:before="100" w:beforeAutospacing="1" w:after="100" w:afterAutospacing="1"/>
              <w:jc w:val="left"/>
              <w:rPr>
                <w:ins w:id="1244" w:author="Elli Eidelman" w:date="2024-09-28T10:46:00Z" w16du:dateUtc="2024-09-28T07:46:00Z"/>
              </w:rPr>
            </w:pPr>
            <w:ins w:id="1245" w:author="Elli Eidelman" w:date="2024-09-28T10:46:00Z" w16du:dateUtc="2024-09-28T07:46:00Z">
              <w:r w:rsidRPr="008B57EF">
                <w:t>ROC-AUC Score</w:t>
              </w:r>
            </w:ins>
          </w:p>
        </w:tc>
        <w:tc>
          <w:tcPr>
            <w:tcW w:w="4415" w:type="dxa"/>
            <w:gridSpan w:val="2"/>
          </w:tcPr>
          <w:p w14:paraId="54E2000C" w14:textId="5FEAD136" w:rsidR="00940145" w:rsidRPr="008B57EF" w:rsidRDefault="00940145" w:rsidP="002F2E3E">
            <w:pPr>
              <w:autoSpaceDE/>
              <w:autoSpaceDN/>
              <w:spacing w:before="100" w:beforeAutospacing="1" w:after="100" w:afterAutospacing="1"/>
              <w:jc w:val="left"/>
              <w:rPr>
                <w:ins w:id="1246" w:author="Elli Eidelman" w:date="2024-09-28T10:46:00Z" w16du:dateUtc="2024-09-28T07:46:00Z"/>
              </w:rPr>
            </w:pPr>
            <w:ins w:id="1247" w:author="Elli Eidelman" w:date="2024-09-28T10:46:00Z" w16du:dateUtc="2024-09-28T07:46:00Z">
              <w:r w:rsidRPr="008B57EF">
                <w:t>0.</w:t>
              </w:r>
            </w:ins>
            <w:ins w:id="1248" w:author="Elli Eidelman" w:date="2024-09-28T10:49:00Z" w16du:dateUtc="2024-09-28T07:49:00Z">
              <w:r>
                <w:t>5009</w:t>
              </w:r>
            </w:ins>
          </w:p>
        </w:tc>
      </w:tr>
    </w:tbl>
    <w:p w14:paraId="306B0B67" w14:textId="0D5B7D2B" w:rsidR="00940145" w:rsidRDefault="003C0960" w:rsidP="00001606">
      <w:pPr>
        <w:spacing w:after="300"/>
        <w:ind w:left="576"/>
        <w:jc w:val="left"/>
        <w:rPr>
          <w:ins w:id="1249" w:author="Elli Eidelman" w:date="2024-09-27T22:50:00Z" w16du:dateUtc="2024-09-27T19:50:00Z"/>
        </w:rPr>
      </w:pPr>
      <w:ins w:id="1250" w:author="Elli Eidelman" w:date="2024-09-28T10:50:00Z" w16du:dateUtc="2024-09-28T07:50:00Z">
        <w:r w:rsidRPr="003C0960">
          <w:drawing>
            <wp:inline distT="0" distB="0" distL="0" distR="0" wp14:anchorId="09DD9269" wp14:editId="1D47B94C">
              <wp:extent cx="5047488" cy="3821791"/>
              <wp:effectExtent l="0" t="0" r="1270" b="7620"/>
              <wp:docPr id="200400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06782" name=""/>
                      <pic:cNvPicPr/>
                    </pic:nvPicPr>
                    <pic:blipFill>
                      <a:blip r:embed="rId47"/>
                      <a:stretch>
                        <a:fillRect/>
                      </a:stretch>
                    </pic:blipFill>
                    <pic:spPr>
                      <a:xfrm>
                        <a:off x="0" y="0"/>
                        <a:ext cx="5050780" cy="3824284"/>
                      </a:xfrm>
                      <a:prstGeom prst="rect">
                        <a:avLst/>
                      </a:prstGeom>
                    </pic:spPr>
                  </pic:pic>
                </a:graphicData>
              </a:graphic>
            </wp:inline>
          </w:drawing>
        </w:r>
      </w:ins>
    </w:p>
    <w:p w14:paraId="34D7B3FD" w14:textId="3097EBF6" w:rsidR="00324C03" w:rsidDel="003C0960" w:rsidRDefault="00324C03" w:rsidP="00F97C51">
      <w:pPr>
        <w:spacing w:after="300"/>
        <w:ind w:left="576"/>
        <w:jc w:val="left"/>
        <w:rPr>
          <w:del w:id="1251" w:author="Elli Eidelman" w:date="2024-09-28T10:50:00Z" w16du:dateUtc="2024-09-28T07:50:00Z"/>
        </w:rPr>
      </w:pPr>
    </w:p>
    <w:p w14:paraId="3887B210" w14:textId="2D523BF0" w:rsidR="00965528" w:rsidDel="003C0960" w:rsidRDefault="00965528" w:rsidP="00F97C51">
      <w:pPr>
        <w:spacing w:after="300"/>
        <w:ind w:left="576"/>
        <w:jc w:val="left"/>
        <w:rPr>
          <w:del w:id="1252" w:author="Elli Eidelman" w:date="2024-09-28T10:50:00Z" w16du:dateUtc="2024-09-28T07:50:00Z"/>
        </w:rPr>
      </w:pPr>
    </w:p>
    <w:p w14:paraId="2DA3BAFA" w14:textId="4353EAD8" w:rsidR="00CB6E82" w:rsidRDefault="00CB6E82">
      <w:pPr>
        <w:widowControl w:val="0"/>
        <w:spacing w:before="0" w:line="240" w:lineRule="auto"/>
        <w:jc w:val="left"/>
      </w:pPr>
      <w:del w:id="1253" w:author="Elli Eidelman" w:date="2024-09-28T10:50:00Z" w16du:dateUtc="2024-09-28T07:50:00Z">
        <w:r w:rsidDel="003C0960">
          <w:br w:type="page"/>
        </w:r>
      </w:del>
    </w:p>
    <w:p w14:paraId="7CA5B10C" w14:textId="0CCC92A4" w:rsidR="00CB6E82" w:rsidRDefault="00CB6E82" w:rsidP="00A37F74">
      <w:pPr>
        <w:pStyle w:val="Heading1"/>
      </w:pPr>
      <w:bookmarkStart w:id="1254" w:name="_Toc176022191"/>
      <w:r w:rsidRPr="00CB6E82">
        <w:lastRenderedPageBreak/>
        <w:t>Discussion</w:t>
      </w:r>
      <w:bookmarkEnd w:id="1254"/>
    </w:p>
    <w:p w14:paraId="7B8617FC" w14:textId="5FB0DEE3" w:rsidR="00CB6E82" w:rsidDel="00BB0D1C" w:rsidRDefault="00CB6E82" w:rsidP="00CB6E82">
      <w:pPr>
        <w:spacing w:after="300"/>
        <w:ind w:left="576"/>
        <w:jc w:val="left"/>
        <w:rPr>
          <w:del w:id="1255" w:author="Yaara Erez" w:date="2024-09-21T11:21:00Z"/>
        </w:rPr>
      </w:pPr>
      <w:del w:id="1256" w:author="Yaara Erez" w:date="2024-09-21T11:19:00Z">
        <w:r w:rsidDel="00BB0D1C">
          <w:delText xml:space="preserve">We’ve </w:delText>
        </w:r>
      </w:del>
      <w:ins w:id="1257" w:author="Yaara Erez" w:date="2024-09-21T11:19:00Z">
        <w:r w:rsidR="00BB0D1C">
          <w:t xml:space="preserve">The experiment was based on two </w:t>
        </w:r>
      </w:ins>
      <w:proofErr w:type="gramStart"/>
      <w:ins w:id="1258" w:author="Elli Eidelman" w:date="2024-09-27T22:04:00Z" w16du:dateUtc="2024-09-27T19:04:00Z">
        <w:r w:rsidR="006C369C" w:rsidRPr="006C369C">
          <w:t>hypothesis</w:t>
        </w:r>
        <w:proofErr w:type="gramEnd"/>
        <w:r w:rsidR="006C369C" w:rsidRPr="006C369C" w:rsidDel="006C369C">
          <w:t xml:space="preserve"> </w:t>
        </w:r>
      </w:ins>
      <w:ins w:id="1259" w:author="Yaara Erez" w:date="2024-09-21T11:19:00Z">
        <w:del w:id="1260" w:author="Elli Eidelman" w:date="2024-09-27T22:04:00Z" w16du:dateUtc="2024-09-27T19:04:00Z">
          <w:r w:rsidR="00BB0D1C" w:rsidDel="006C369C">
            <w:delText>hypotehses</w:delText>
          </w:r>
        </w:del>
        <w:r w:rsidR="00BB0D1C">
          <w:t xml:space="preserve">. </w:t>
        </w:r>
      </w:ins>
      <w:del w:id="1261" w:author="Yaara Erez" w:date="2024-09-21T11:19:00Z">
        <w:r w:rsidDel="00BB0D1C">
          <w:delText>started with t</w:delText>
        </w:r>
        <w:r w:rsidR="00323479" w:rsidDel="00BB0D1C">
          <w:delText>w</w:delText>
        </w:r>
        <w:r w:rsidDel="00BB0D1C">
          <w:delText>o assumptions, f</w:delText>
        </w:r>
      </w:del>
      <w:ins w:id="1262" w:author="Yaara Erez" w:date="2024-09-21T11:19:00Z">
        <w:r w:rsidR="00BB0D1C">
          <w:t>F</w:t>
        </w:r>
      </w:ins>
      <w:r>
        <w:t xml:space="preserve">irst, </w:t>
      </w:r>
      <w:ins w:id="1263" w:author="Yaara Erez" w:date="2024-09-21T11:19:00Z">
        <w:r w:rsidR="00BB0D1C">
          <w:t>I</w:t>
        </w:r>
      </w:ins>
      <w:del w:id="1264" w:author="Yaara Erez" w:date="2024-09-21T11:19:00Z">
        <w:r w:rsidDel="00BB0D1C">
          <w:delText>we</w:delText>
        </w:r>
      </w:del>
      <w:r>
        <w:t xml:space="preserve"> thought that clutter will have impact of trial </w:t>
      </w:r>
      <w:del w:id="1265" w:author="Yaara Erez" w:date="2024-09-21T11:19:00Z">
        <w:r w:rsidDel="00BB0D1C">
          <w:delText>duration which given the results above seems wrong</w:delText>
        </w:r>
      </w:del>
      <w:ins w:id="1266" w:author="Yaara Erez" w:date="2024-09-21T11:19:00Z">
        <w:r w:rsidR="00BB0D1C">
          <w:t>and this was not supported by the results</w:t>
        </w:r>
      </w:ins>
      <w:r>
        <w:t xml:space="preserve">. Second, </w:t>
      </w:r>
      <w:del w:id="1267" w:author="Yaara Erez" w:date="2024-09-21T11:19:00Z">
        <w:r w:rsidDel="00BB0D1C">
          <w:delText>we</w:delText>
        </w:r>
        <w:r w:rsidR="00323479" w:rsidDel="00BB0D1C">
          <w:delText xml:space="preserve"> </w:delText>
        </w:r>
      </w:del>
      <w:ins w:id="1268" w:author="Yaara Erez" w:date="2024-09-21T11:19:00Z">
        <w:r w:rsidR="00BB0D1C">
          <w:t>I expe</w:t>
        </w:r>
      </w:ins>
      <w:ins w:id="1269" w:author="Yaara Erez" w:date="2024-09-21T11:20:00Z">
        <w:r w:rsidR="00BB0D1C">
          <w:t>cted</w:t>
        </w:r>
      </w:ins>
      <w:ins w:id="1270" w:author="Yaara Erez" w:date="2024-09-21T11:19:00Z">
        <w:r w:rsidR="00BB0D1C">
          <w:t xml:space="preserve"> </w:t>
        </w:r>
      </w:ins>
      <w:del w:id="1271" w:author="Yaara Erez" w:date="2024-09-21T11:20:00Z">
        <w:r w:rsidR="00323479" w:rsidDel="00BB0D1C">
          <w:delText xml:space="preserve">thought </w:delText>
        </w:r>
      </w:del>
      <w:r w:rsidR="00323479">
        <w:t>that objects that will be present far from user will impact both trial duration and the number of saccades</w:t>
      </w:r>
      <w:r>
        <w:t>.</w:t>
      </w:r>
    </w:p>
    <w:p w14:paraId="6918D7A3" w14:textId="67B9464D" w:rsidR="00323479" w:rsidRDefault="00BB0D1C" w:rsidP="000C7474">
      <w:pPr>
        <w:spacing w:after="300"/>
        <w:ind w:left="576"/>
        <w:jc w:val="left"/>
      </w:pPr>
      <w:ins w:id="1272" w:author="Yaara Erez" w:date="2024-09-21T11:21:00Z">
        <w:r>
          <w:t xml:space="preserve"> </w:t>
        </w:r>
      </w:ins>
      <w:ins w:id="1273" w:author="Elli Eidelman" w:date="2024-09-27T22:04:00Z">
        <w:r w:rsidR="000C7474" w:rsidRPr="000C7474">
          <w:t>The results indicate a higher number of saccades when the object is presented at a near depth. This may be due to the object being outside the participant's field of view (FOV), requiring head movements to locate it. I hypothesize that this factor may have influenced the analysis of clutter effects. Previous studies have shown that clutter impacts reaction time, and I initially expected it to also increase the number of saccadic movements</w:t>
        </w:r>
      </w:ins>
      <w:commentRangeStart w:id="1274"/>
      <w:del w:id="1275" w:author="Elli Eidelman" w:date="2024-09-27T22:04:00Z" w16du:dateUtc="2024-09-27T19:04:00Z">
        <w:r w:rsidR="007550DA" w:rsidDel="000C7474">
          <w:delText xml:space="preserve">From the results that show that number of saccades are actually larger when the object is presented in the near depth, I refer it to the fact that it was presented out side of participants FOV which caused the user to turn his </w:delText>
        </w:r>
      </w:del>
      <w:ins w:id="1276" w:author="Yaara Erez" w:date="2024-09-21T11:20:00Z">
        <w:del w:id="1277" w:author="Elli Eidelman" w:date="2024-09-27T22:04:00Z" w16du:dateUtc="2024-09-27T19:04:00Z">
          <w:r w:rsidDel="000C7474">
            <w:delText xml:space="preserve">their </w:delText>
          </w:r>
        </w:del>
      </w:ins>
      <w:del w:id="1278" w:author="Elli Eidelman" w:date="2024-09-27T22:04:00Z" w16du:dateUtc="2024-09-27T19:04:00Z">
        <w:r w:rsidR="007550DA" w:rsidDel="000C7474">
          <w:delText>head to locate the object I think that this affected the test of presence of clutter which from previous studies showed that it affected reaction time and I though that it will affect the number of saccadic moves as well</w:delText>
        </w:r>
      </w:del>
      <w:r w:rsidR="007550DA">
        <w:t>.</w:t>
      </w:r>
      <w:commentRangeEnd w:id="1274"/>
      <w:r>
        <w:rPr>
          <w:rStyle w:val="CommentReference"/>
        </w:rPr>
        <w:commentReference w:id="1274"/>
      </w:r>
    </w:p>
    <w:p w14:paraId="6CD3F1BA" w14:textId="64FD9CDB" w:rsidR="007E1AFA" w:rsidRDefault="007550DA" w:rsidP="00CB6E82">
      <w:pPr>
        <w:spacing w:after="300"/>
        <w:ind w:left="576"/>
        <w:jc w:val="left"/>
        <w:rPr>
          <w:ins w:id="1279" w:author="Elli Eidelman" w:date="2024-09-28T10:51:00Z" w16du:dateUtc="2024-09-28T07:51:00Z"/>
        </w:rPr>
      </w:pPr>
      <w:r>
        <w:t xml:space="preserve">Depth results </w:t>
      </w:r>
      <w:ins w:id="1280" w:author="Yaara Erez" w:date="2024-09-21T11:21:00Z">
        <w:r w:rsidR="00BB0D1C">
          <w:t xml:space="preserve">were </w:t>
        </w:r>
      </w:ins>
      <w:r>
        <w:t xml:space="preserve">also </w:t>
      </w:r>
      <w:del w:id="1281" w:author="Yaara Erez" w:date="2024-09-21T11:21:00Z">
        <w:r w:rsidDel="00BB0D1C">
          <w:delText>surprised me</w:delText>
        </w:r>
      </w:del>
      <w:ins w:id="1282" w:author="Yaara Erez" w:date="2024-09-21T11:21:00Z">
        <w:r w:rsidR="00BB0D1C">
          <w:t>surprising</w:t>
        </w:r>
      </w:ins>
      <w:r>
        <w:t xml:space="preserve"> as I </w:t>
      </w:r>
      <w:del w:id="1283" w:author="Yaara Erez" w:date="2024-09-21T11:21:00Z">
        <w:r w:rsidDel="00BB0D1C">
          <w:delText xml:space="preserve">thought </w:delText>
        </w:r>
      </w:del>
      <w:ins w:id="1284" w:author="Yaara Erez" w:date="2024-09-21T11:21:00Z">
        <w:r w:rsidR="00BB0D1C">
          <w:t xml:space="preserve">expected </w:t>
        </w:r>
      </w:ins>
      <w:r>
        <w:t>that placing the object far from the use</w:t>
      </w:r>
      <w:ins w:id="1285" w:author="Yaara Erez" w:date="2024-09-21T11:21:00Z">
        <w:r w:rsidR="00BB0D1C">
          <w:t>r</w:t>
        </w:r>
      </w:ins>
      <w:r>
        <w:t xml:space="preserve"> </w:t>
      </w:r>
      <w:ins w:id="1286" w:author="Yaara Erez" w:date="2024-09-21T11:22:00Z">
        <w:r w:rsidR="00BB0D1C">
          <w:t xml:space="preserve">(meaning that the object would </w:t>
        </w:r>
      </w:ins>
      <w:del w:id="1287" w:author="Yaara Erez" w:date="2024-09-21T11:22:00Z">
        <w:r w:rsidDel="00BB0D1C">
          <w:delText xml:space="preserve">will affect it to </w:delText>
        </w:r>
      </w:del>
      <w:r>
        <w:t>be smaller</w:t>
      </w:r>
      <w:ins w:id="1288" w:author="Yaara Erez" w:date="2024-09-21T11:22:00Z">
        <w:r w:rsidR="00BB0D1C">
          <w:t>)</w:t>
        </w:r>
      </w:ins>
      <w:r>
        <w:t xml:space="preserve"> </w:t>
      </w:r>
      <w:del w:id="1289" w:author="Yaara Erez" w:date="2024-09-21T11:22:00Z">
        <w:r w:rsidDel="00BB0D1C">
          <w:delText xml:space="preserve">and </w:delText>
        </w:r>
      </w:del>
      <w:r>
        <w:t>will lead to more saccadic eye movements and will increase the duration of the trial</w:t>
      </w:r>
      <w:ins w:id="1290" w:author="Yaara Erez" w:date="2024-09-21T11:22:00Z">
        <w:r w:rsidR="00BB0D1C">
          <w:t>. This was based</w:t>
        </w:r>
      </w:ins>
      <w:del w:id="1291" w:author="Yaara Erez" w:date="2024-09-21T11:22:00Z">
        <w:r w:rsidDel="00BB0D1C">
          <w:delText>,</w:delText>
        </w:r>
      </w:del>
      <w:r>
        <w:t xml:space="preserve"> </w:t>
      </w:r>
      <w:del w:id="1292" w:author="Yaara Erez" w:date="2024-09-21T11:22:00Z">
        <w:r w:rsidDel="00BB0D1C">
          <w:delText xml:space="preserve">which also from </w:delText>
        </w:r>
      </w:del>
      <w:ins w:id="1293" w:author="Yaara Erez" w:date="2024-09-21T11:22:00Z">
        <w:r w:rsidR="00BB0D1C">
          <w:t xml:space="preserve">on </w:t>
        </w:r>
      </w:ins>
      <w:r>
        <w:t>previous studies</w:t>
      </w:r>
      <w:ins w:id="1294" w:author="Yaara Erez" w:date="2024-09-21T11:22:00Z">
        <w:r w:rsidR="00242080">
          <w:t xml:space="preserve"> that</w:t>
        </w:r>
      </w:ins>
      <w:r>
        <w:t xml:space="preserve"> showed that smaller objects should </w:t>
      </w:r>
      <w:commentRangeStart w:id="1295"/>
      <w:del w:id="1296" w:author="Elli Eidelman" w:date="2024-09-27T22:22:00Z" w16du:dateUtc="2024-09-27T19:22:00Z">
        <w:r w:rsidDel="00264E4B">
          <w:delText>behave as described</w:delText>
        </w:r>
      </w:del>
      <w:commentRangeEnd w:id="1295"/>
      <w:ins w:id="1297" w:author="Elli Eidelman" w:date="2024-09-27T22:22:00Z" w16du:dateUtc="2024-09-27T19:22:00Z">
        <w:r w:rsidR="00264E4B">
          <w:t>lead to more s</w:t>
        </w:r>
      </w:ins>
      <w:ins w:id="1298" w:author="Elli Eidelman" w:date="2024-09-27T22:23:00Z" w16du:dateUtc="2024-09-27T19:23:00Z">
        <w:r w:rsidR="00264E4B">
          <w:t>a</w:t>
        </w:r>
      </w:ins>
      <w:ins w:id="1299" w:author="Elli Eidelman" w:date="2024-09-27T22:22:00Z" w16du:dateUtc="2024-09-27T19:22:00Z">
        <w:r w:rsidR="00264E4B">
          <w:t>ccadic</w:t>
        </w:r>
      </w:ins>
      <w:ins w:id="1300" w:author="Elli Eidelman" w:date="2024-09-27T22:23:00Z" w16du:dateUtc="2024-09-27T19:23:00Z">
        <w:r w:rsidR="00264E4B">
          <w:t xml:space="preserve"> eye movement</w:t>
        </w:r>
      </w:ins>
      <w:r w:rsidR="00242080">
        <w:rPr>
          <w:rStyle w:val="CommentReference"/>
        </w:rPr>
        <w:commentReference w:id="1295"/>
      </w:r>
      <w:r>
        <w:t xml:space="preserve">. </w:t>
      </w:r>
      <w:commentRangeStart w:id="1301"/>
      <w:r>
        <w:t>For that, an additional study should be performed with an additional object, a much smaller object than the one that was used</w:t>
      </w:r>
      <w:commentRangeEnd w:id="1301"/>
      <w:r w:rsidR="00242080">
        <w:rPr>
          <w:rStyle w:val="CommentReference"/>
        </w:rPr>
        <w:commentReference w:id="1301"/>
      </w:r>
      <w:ins w:id="1302" w:author="Elli Eidelman" w:date="2024-09-27T22:23:00Z" w16du:dateUtc="2024-09-27T19:23:00Z">
        <w:r w:rsidR="00264E4B">
          <w:t xml:space="preserve"> to examine specifically if using a much smaller </w:t>
        </w:r>
      </w:ins>
      <w:ins w:id="1303" w:author="Elli Eidelman" w:date="2024-09-27T22:24:00Z" w16du:dateUtc="2024-09-27T19:24:00Z">
        <w:r w:rsidR="00264E4B">
          <w:t xml:space="preserve">object will </w:t>
        </w:r>
      </w:ins>
      <w:ins w:id="1304" w:author="Elli Eidelman" w:date="2024-09-27T22:25:00Z" w16du:dateUtc="2024-09-27T19:25:00Z">
        <w:r w:rsidR="00264E4B" w:rsidRPr="00264E4B">
          <w:t>increase</w:t>
        </w:r>
        <w:r w:rsidR="00264E4B">
          <w:t xml:space="preserve"> the number of saccades or not</w:t>
        </w:r>
      </w:ins>
      <w:r>
        <w:t>.</w:t>
      </w:r>
      <w:ins w:id="1305" w:author="Yaara Erez" w:date="2024-09-21T11:24:00Z">
        <w:r w:rsidR="00242080">
          <w:t xml:space="preserve"> Importantly, my findings are limited due to the small sample size.</w:t>
        </w:r>
      </w:ins>
    </w:p>
    <w:p w14:paraId="31EF8A6D" w14:textId="6E7E4928" w:rsidR="003C0960" w:rsidRDefault="003C0960" w:rsidP="00CB6E82">
      <w:pPr>
        <w:spacing w:after="300"/>
        <w:ind w:left="576"/>
        <w:jc w:val="left"/>
        <w:rPr>
          <w:ins w:id="1306" w:author="Elli Eidelman" w:date="2024-09-28T09:51:00Z" w16du:dateUtc="2024-09-28T06:51:00Z"/>
        </w:rPr>
      </w:pPr>
      <w:ins w:id="1307" w:author="Elli Eidelman" w:date="2024-09-28T10:51:00Z" w16du:dateUtc="2024-09-28T07:51:00Z">
        <w:r>
          <w:t>Enlarging the data sample using artificial data generator seems not to implicit major affect more th</w:t>
        </w:r>
      </w:ins>
      <w:ins w:id="1308" w:author="Elli Eidelman" w:date="2024-09-28T10:55:00Z" w16du:dateUtc="2024-09-28T07:55:00Z">
        <w:r w:rsidR="004C2BA4">
          <w:t>a</w:t>
        </w:r>
      </w:ins>
      <w:ins w:id="1309" w:author="Elli Eidelman" w:date="2024-09-28T10:52:00Z" w16du:dateUtc="2024-09-28T07:52:00Z">
        <w:r>
          <w:t xml:space="preserve">n random guessing which means overall that I’ve chose weak </w:t>
        </w:r>
        <w:proofErr w:type="gramStart"/>
        <w:r>
          <w:t>features</w:t>
        </w:r>
        <w:proofErr w:type="gramEnd"/>
        <w:r>
          <w:t xml:space="preserve"> or I have unbalanced classes</w:t>
        </w:r>
      </w:ins>
      <w:ins w:id="1310" w:author="Elli Eidelman" w:date="2024-09-28T10:53:00Z" w16du:dateUtc="2024-09-28T07:53:00Z">
        <w:r>
          <w:t>.</w:t>
        </w:r>
      </w:ins>
    </w:p>
    <w:p w14:paraId="70776721" w14:textId="77777777" w:rsidR="007E1AFA" w:rsidRDefault="007E1AFA">
      <w:pPr>
        <w:widowControl w:val="0"/>
        <w:spacing w:before="0" w:line="240" w:lineRule="auto"/>
        <w:jc w:val="left"/>
        <w:rPr>
          <w:ins w:id="1311" w:author="Elli Eidelman" w:date="2024-09-28T09:51:00Z" w16du:dateUtc="2024-09-28T06:51:00Z"/>
        </w:rPr>
      </w:pPr>
      <w:ins w:id="1312" w:author="Elli Eidelman" w:date="2024-09-28T09:51:00Z" w16du:dateUtc="2024-09-28T06:51:00Z">
        <w:r>
          <w:br w:type="page"/>
        </w:r>
      </w:ins>
    </w:p>
    <w:p w14:paraId="1F8C509F" w14:textId="7BCB9658" w:rsidR="007550DA" w:rsidDel="007E1AFA" w:rsidRDefault="007550DA" w:rsidP="00CB6E82">
      <w:pPr>
        <w:spacing w:after="300"/>
        <w:ind w:left="576"/>
        <w:jc w:val="left"/>
        <w:rPr>
          <w:del w:id="1313" w:author="Elli Eidelman" w:date="2024-09-28T09:51:00Z" w16du:dateUtc="2024-09-28T06:51:00Z"/>
        </w:rPr>
      </w:pPr>
    </w:p>
    <w:p w14:paraId="4616E80C" w14:textId="529D0903" w:rsidR="007550DA" w:rsidDel="00242080" w:rsidRDefault="007550DA" w:rsidP="00CB6E82">
      <w:pPr>
        <w:spacing w:after="300"/>
        <w:ind w:left="576"/>
        <w:jc w:val="left"/>
        <w:rPr>
          <w:del w:id="1314" w:author="Yaara Erez" w:date="2024-09-21T11:24:00Z"/>
        </w:rPr>
      </w:pPr>
      <w:commentRangeStart w:id="1315"/>
      <w:del w:id="1316" w:author="Yaara Erez" w:date="2024-09-21T11:24:00Z">
        <w:r w:rsidDel="00242080">
          <w:delText xml:space="preserve">In addition, much more data should be collected to give a better understanding of the findings. </w:delText>
        </w:r>
      </w:del>
    </w:p>
    <w:p w14:paraId="17F066D5" w14:textId="765195DF" w:rsidR="00F97C51" w:rsidDel="00001606" w:rsidRDefault="007550DA" w:rsidP="00085CEF">
      <w:pPr>
        <w:spacing w:after="300"/>
        <w:ind w:left="576"/>
        <w:jc w:val="left"/>
        <w:rPr>
          <w:del w:id="1317" w:author="Elli Eidelman" w:date="2024-09-27T22:50:00Z" w16du:dateUtc="2024-09-27T19:50:00Z"/>
        </w:rPr>
      </w:pPr>
      <w:del w:id="1318" w:author="Elli Eidelman" w:date="2024-09-27T22:50:00Z" w16du:dateUtc="2024-09-27T19:50:00Z">
        <w:r w:rsidDel="00001606">
          <w:delText>I’ve created a small machine learning model</w:delText>
        </w:r>
        <w:commentRangeEnd w:id="1315"/>
        <w:r w:rsidR="002B3CCA" w:rsidDel="00001606">
          <w:rPr>
            <w:rStyle w:val="CommentReference"/>
          </w:rPr>
          <w:commentReference w:id="1315"/>
        </w:r>
        <w:r w:rsidDel="00001606">
          <w:delText xml:space="preserve">, logistic regression, to try to predict from given </w:delText>
        </w:r>
        <w:r w:rsidR="00085CEF" w:rsidRPr="00085CEF" w:rsidDel="00001606">
          <w:delText>features = ['trial_duration', 'Total_Saccades']</w:delText>
        </w:r>
        <w:r w:rsidR="00085CEF" w:rsidDel="00001606">
          <w:delText xml:space="preserve">. If I can predict if there was clutter, and in which depth the object was placed. I’ve created also an artificial data generator that will be </w:delText>
        </w:r>
        <w:r w:rsidR="00AA26CB" w:rsidDel="00001606">
          <w:delText>like</w:delText>
        </w:r>
        <w:r w:rsidR="00085CEF" w:rsidDel="00001606">
          <w:delText xml:space="preserve"> the data that was collected from participants to get a better understanding of my results and to see if the results are biased because of the amount of data samples. </w:delText>
        </w:r>
      </w:del>
    </w:p>
    <w:p w14:paraId="6A867A5A" w14:textId="288FE66D" w:rsidR="00AA26CB" w:rsidDel="00001606" w:rsidRDefault="00AA26CB">
      <w:pPr>
        <w:widowControl w:val="0"/>
        <w:spacing w:before="0" w:line="240" w:lineRule="auto"/>
        <w:jc w:val="left"/>
        <w:rPr>
          <w:del w:id="1319" w:author="Elli Eidelman" w:date="2024-09-27T22:50:00Z" w16du:dateUtc="2024-09-27T19:50:00Z"/>
        </w:rPr>
      </w:pPr>
      <w:del w:id="1320" w:author="Elli Eidelman" w:date="2024-09-27T22:50:00Z" w16du:dateUtc="2024-09-27T19:50:00Z">
        <w:r w:rsidDel="00001606">
          <w:br w:type="page"/>
        </w:r>
      </w:del>
    </w:p>
    <w:p w14:paraId="71CD6CE1" w14:textId="6DF009A4" w:rsidR="00AA26CB" w:rsidDel="00001606" w:rsidRDefault="00C344E0" w:rsidP="00085CEF">
      <w:pPr>
        <w:spacing w:after="300"/>
        <w:ind w:left="576"/>
        <w:jc w:val="left"/>
        <w:rPr>
          <w:del w:id="1321" w:author="Elli Eidelman" w:date="2024-09-27T22:50:00Z" w16du:dateUtc="2024-09-27T19:50:00Z"/>
        </w:rPr>
      </w:pPr>
      <w:del w:id="1322" w:author="Elli Eidelman" w:date="2024-09-27T22:50:00Z" w16du:dateUtc="2024-09-27T19:50:00Z">
        <w:r w:rsidRPr="00C344E0" w:rsidDel="00001606">
          <w:rPr>
            <w:noProof/>
          </w:rPr>
          <w:drawing>
            <wp:inline distT="0" distB="0" distL="0" distR="0" wp14:anchorId="4F04E2D8" wp14:editId="097F5B3A">
              <wp:extent cx="5372850" cy="7392432"/>
              <wp:effectExtent l="0" t="0" r="0" b="0"/>
              <wp:docPr id="183642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26160" name=""/>
                      <pic:cNvPicPr/>
                    </pic:nvPicPr>
                    <pic:blipFill>
                      <a:blip r:embed="rId48"/>
                      <a:stretch>
                        <a:fillRect/>
                      </a:stretch>
                    </pic:blipFill>
                    <pic:spPr>
                      <a:xfrm>
                        <a:off x="0" y="0"/>
                        <a:ext cx="5372850" cy="7392432"/>
                      </a:xfrm>
                      <a:prstGeom prst="rect">
                        <a:avLst/>
                      </a:prstGeom>
                    </pic:spPr>
                  </pic:pic>
                </a:graphicData>
              </a:graphic>
            </wp:inline>
          </w:drawing>
        </w:r>
      </w:del>
    </w:p>
    <w:p w14:paraId="3C063C5C" w14:textId="60FE2589" w:rsidR="00AA26CB" w:rsidDel="00001606" w:rsidRDefault="00AA26CB" w:rsidP="00AA26CB">
      <w:pPr>
        <w:spacing w:after="300"/>
        <w:ind w:left="576"/>
        <w:jc w:val="left"/>
        <w:rPr>
          <w:del w:id="1323" w:author="Elli Eidelman" w:date="2024-09-27T22:50:00Z" w16du:dateUtc="2024-09-27T19:50:00Z"/>
        </w:rPr>
      </w:pPr>
      <w:bookmarkStart w:id="1324" w:name="_Toc178346925"/>
      <w:del w:id="1325" w:author="Elli Eidelman" w:date="2024-09-27T22:50:00Z" w16du:dateUtc="2024-09-27T19:50:00Z">
        <w:r w:rsidDel="00001606">
          <w:delText xml:space="preserve">Figure </w:delText>
        </w:r>
        <w:r w:rsidDel="00001606">
          <w:fldChar w:fldCharType="begin"/>
        </w:r>
        <w:r w:rsidDel="00001606">
          <w:delInstrText xml:space="preserve"> SEQ Figure \* ARABIC </w:delInstrText>
        </w:r>
        <w:r w:rsidDel="00001606">
          <w:fldChar w:fldCharType="separate"/>
        </w:r>
        <w:r w:rsidDel="00001606">
          <w:rPr>
            <w:noProof/>
          </w:rPr>
          <w:delText>24</w:delText>
        </w:r>
        <w:r w:rsidDel="00001606">
          <w:rPr>
            <w:noProof/>
          </w:rPr>
          <w:fldChar w:fldCharType="end"/>
        </w:r>
        <w:r w:rsidDel="00001606">
          <w:delText xml:space="preserve"> : logistic regression results on original data</w:delText>
        </w:r>
        <w:r w:rsidRPr="00867A82" w:rsidDel="00001606">
          <w:delText>.</w:delText>
        </w:r>
        <w:bookmarkEnd w:id="1324"/>
      </w:del>
    </w:p>
    <w:p w14:paraId="2D87564B" w14:textId="1C976862" w:rsidR="00AA26CB" w:rsidDel="00001606" w:rsidRDefault="00AA26CB" w:rsidP="00AA26CB">
      <w:pPr>
        <w:spacing w:after="300"/>
        <w:ind w:left="576"/>
        <w:jc w:val="left"/>
        <w:rPr>
          <w:del w:id="1326" w:author="Elli Eidelman" w:date="2024-09-27T22:50:00Z" w16du:dateUtc="2024-09-27T19:50:00Z"/>
        </w:rPr>
      </w:pPr>
      <w:del w:id="1327" w:author="Elli Eidelman" w:date="2024-09-27T22:50:00Z" w16du:dateUtc="2024-09-27T19:50:00Z">
        <w:r w:rsidDel="00001606">
          <w:delText>We can see from Figure 24 that t</w:delText>
        </w:r>
        <w:r w:rsidRPr="00AA26CB" w:rsidDel="00001606">
          <w:delText>he model has moderate performance, with precision, recall, and f1-scores around 0.57-0.59. This indicates that the model is not particularly strong in distinguishing between 'Clutter' and 'No Clutter</w:delText>
        </w:r>
        <w:r w:rsidDel="00001606">
          <w:delText xml:space="preserve">’ and between “Near” and “Far”, </w:delText>
        </w:r>
        <w:r w:rsidRPr="00AA26CB" w:rsidDel="00001606">
          <w:delText>The confusion matrix shows that the model is about equally likely to make correct predictions as it is to make mistakes, with a slight bias towards predicting 'No Clutter' correctly</w:delText>
        </w:r>
        <w:r w:rsidDel="00001606">
          <w:delText xml:space="preserve"> and the same for “Near” category</w:delText>
        </w:r>
        <w:r w:rsidRPr="00AA26CB" w:rsidDel="00001606">
          <w:delText>.</w:delText>
        </w:r>
        <w:r w:rsidDel="00001606">
          <w:delText xml:space="preserve"> T</w:delText>
        </w:r>
        <w:r w:rsidRPr="00AA26CB" w:rsidDel="00001606">
          <w:delText>he ROC-AUC suggests the model is slightly better than random guessing (0.5)</w:delText>
        </w:r>
        <w:r w:rsidDel="00001606">
          <w:delText xml:space="preserve">, </w:delText>
        </w:r>
        <w:r w:rsidR="00C344E0" w:rsidDel="00001606">
          <w:delText xml:space="preserve">much better in guessing the “depth” </w:delText>
        </w:r>
        <w:r w:rsidRPr="00AA26CB" w:rsidDel="00001606">
          <w:delText>but still indicates that the model has room for improvement</w:delText>
        </w:r>
        <w:r w:rsidDel="00001606">
          <w:delText>.</w:delText>
        </w:r>
      </w:del>
    </w:p>
    <w:p w14:paraId="4649B0B0" w14:textId="660B760C" w:rsidR="00AA26CB" w:rsidDel="00001606" w:rsidRDefault="00AA26CB" w:rsidP="00AA26CB">
      <w:pPr>
        <w:spacing w:after="300"/>
        <w:ind w:left="576"/>
        <w:jc w:val="left"/>
        <w:rPr>
          <w:del w:id="1328" w:author="Elli Eidelman" w:date="2024-09-27T22:50:00Z" w16du:dateUtc="2024-09-27T19:50:00Z"/>
        </w:rPr>
      </w:pPr>
      <w:commentRangeStart w:id="1329"/>
      <w:del w:id="1330" w:author="Elli Eidelman" w:date="2024-09-27T22:50:00Z" w16du:dateUtc="2024-09-27T19:50:00Z">
        <w:r w:rsidDel="00001606">
          <w:delText>Now we will run the same model on artificial data with the following parameters</w:delText>
        </w:r>
        <w:commentRangeEnd w:id="1329"/>
        <w:r w:rsidR="00B86EA3" w:rsidDel="00001606">
          <w:rPr>
            <w:rStyle w:val="CommentReference"/>
          </w:rPr>
          <w:commentReference w:id="1329"/>
        </w:r>
        <w:r w:rsidDel="00001606">
          <w:delText>:</w:delText>
        </w:r>
      </w:del>
    </w:p>
    <w:p w14:paraId="6D96C399" w14:textId="56224130" w:rsidR="00AA26CB" w:rsidDel="00001606" w:rsidRDefault="005350DB" w:rsidP="00AA26CB">
      <w:pPr>
        <w:spacing w:after="300"/>
        <w:ind w:left="576"/>
        <w:jc w:val="left"/>
        <w:rPr>
          <w:del w:id="1331" w:author="Elli Eidelman" w:date="2024-09-27T22:50:00Z" w16du:dateUtc="2024-09-27T19:50:00Z"/>
        </w:rPr>
      </w:pPr>
      <w:del w:id="1332" w:author="Elli Eidelman" w:date="2024-09-27T22:50:00Z" w16du:dateUtc="2024-09-27T19:50:00Z">
        <w:r w:rsidRPr="005350DB" w:rsidDel="00001606">
          <w:rPr>
            <w:noProof/>
          </w:rPr>
          <w:drawing>
            <wp:inline distT="0" distB="0" distL="0" distR="0" wp14:anchorId="4D0BB790" wp14:editId="40F1266F">
              <wp:extent cx="4639322" cy="3581900"/>
              <wp:effectExtent l="0" t="0" r="0" b="0"/>
              <wp:docPr id="80568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31" name="Picture 1" descr="A screen shot of a computer program&#10;&#10;Description automatically generated"/>
                      <pic:cNvPicPr/>
                    </pic:nvPicPr>
                    <pic:blipFill>
                      <a:blip r:embed="rId45"/>
                      <a:stretch>
                        <a:fillRect/>
                      </a:stretch>
                    </pic:blipFill>
                    <pic:spPr>
                      <a:xfrm>
                        <a:off x="0" y="0"/>
                        <a:ext cx="4639322" cy="3581900"/>
                      </a:xfrm>
                      <a:prstGeom prst="rect">
                        <a:avLst/>
                      </a:prstGeom>
                    </pic:spPr>
                  </pic:pic>
                </a:graphicData>
              </a:graphic>
            </wp:inline>
          </w:drawing>
        </w:r>
      </w:del>
    </w:p>
    <w:p w14:paraId="0A714EE7" w14:textId="5231DE24" w:rsidR="00D96695" w:rsidDel="00001606" w:rsidRDefault="005350DB" w:rsidP="00D96695">
      <w:pPr>
        <w:spacing w:after="300"/>
        <w:ind w:left="576"/>
        <w:jc w:val="left"/>
        <w:rPr>
          <w:del w:id="1333" w:author="Elli Eidelman" w:date="2024-09-27T22:50:00Z" w16du:dateUtc="2024-09-27T19:50:00Z"/>
        </w:rPr>
      </w:pPr>
      <w:bookmarkStart w:id="1334" w:name="_Toc178346926"/>
      <w:del w:id="1335" w:author="Elli Eidelman" w:date="2024-09-27T22:50:00Z" w16du:dateUtc="2024-09-27T19:50:00Z">
        <w:r w:rsidDel="00001606">
          <w:delText xml:space="preserve">Figure </w:delText>
        </w:r>
        <w:r w:rsidDel="00001606">
          <w:fldChar w:fldCharType="begin"/>
        </w:r>
        <w:r w:rsidDel="00001606">
          <w:delInstrText xml:space="preserve"> SEQ Figure \* ARABIC </w:delInstrText>
        </w:r>
        <w:r w:rsidDel="00001606">
          <w:fldChar w:fldCharType="separate"/>
        </w:r>
        <w:r w:rsidDel="00001606">
          <w:rPr>
            <w:noProof/>
          </w:rPr>
          <w:delText>25</w:delText>
        </w:r>
        <w:r w:rsidDel="00001606">
          <w:rPr>
            <w:noProof/>
          </w:rPr>
          <w:fldChar w:fldCharType="end"/>
        </w:r>
        <w:r w:rsidDel="00001606">
          <w:delText xml:space="preserve"> : </w:delText>
        </w:r>
        <w:r w:rsidRPr="005350DB" w:rsidDel="00001606">
          <w:delText>generating synthetic data based on observed</w:delText>
        </w:r>
        <w:r w:rsidDel="00001606">
          <w:delText xml:space="preserve"> means and SD</w:delText>
        </w:r>
        <w:r w:rsidRPr="00867A82" w:rsidDel="00001606">
          <w:delText>.</w:delText>
        </w:r>
        <w:bookmarkEnd w:id="1334"/>
      </w:del>
    </w:p>
    <w:p w14:paraId="056FD877" w14:textId="44566963" w:rsidR="00D96695" w:rsidDel="00001606" w:rsidRDefault="00D96695" w:rsidP="00984F5A">
      <w:pPr>
        <w:spacing w:after="300"/>
        <w:ind w:left="576"/>
        <w:jc w:val="left"/>
        <w:rPr>
          <w:del w:id="1336" w:author="Elli Eidelman" w:date="2024-09-27T22:50:00Z" w16du:dateUtc="2024-09-27T19:50:00Z"/>
        </w:rPr>
      </w:pPr>
      <w:del w:id="1337" w:author="Elli Eidelman" w:date="2024-09-27T22:50:00Z" w16du:dateUtc="2024-09-27T19:50:00Z">
        <w:r w:rsidDel="00001606">
          <w:delText xml:space="preserve">I’ve created </w:delText>
        </w:r>
        <w:r w:rsidRPr="00D96695" w:rsidDel="00001606">
          <w:delText>100000</w:delText>
        </w:r>
        <w:r w:rsidDel="00001606">
          <w:delText xml:space="preserve"> synthetic data samples and re-run the two ML models giving the results presented in Figure 26. We can clearly see our performance to determine which depth the object was presented given only number of saccades and the time duration of the trial is much stronger now but the predicting the clutter based on those features is still low what can again imply that clutter will not affect this features.</w:delText>
        </w:r>
      </w:del>
    </w:p>
    <w:p w14:paraId="26E1FB3A" w14:textId="2AB8471B" w:rsidR="005350DB" w:rsidDel="00001606" w:rsidRDefault="00D96695" w:rsidP="00AA26CB">
      <w:pPr>
        <w:spacing w:after="300"/>
        <w:ind w:left="576"/>
        <w:jc w:val="left"/>
        <w:rPr>
          <w:del w:id="1338" w:author="Elli Eidelman" w:date="2024-09-27T22:50:00Z" w16du:dateUtc="2024-09-27T19:50:00Z"/>
        </w:rPr>
      </w:pPr>
      <w:del w:id="1339" w:author="Elli Eidelman" w:date="2024-09-27T22:50:00Z" w16du:dateUtc="2024-09-27T19:50:00Z">
        <w:r w:rsidRPr="00D96695" w:rsidDel="00001606">
          <w:rPr>
            <w:noProof/>
          </w:rPr>
          <w:drawing>
            <wp:inline distT="0" distB="0" distL="0" distR="0" wp14:anchorId="65F326F7" wp14:editId="267C9516">
              <wp:extent cx="4991534" cy="6744614"/>
              <wp:effectExtent l="0" t="0" r="0" b="0"/>
              <wp:docPr id="47933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32531" name=""/>
                      <pic:cNvPicPr/>
                    </pic:nvPicPr>
                    <pic:blipFill>
                      <a:blip r:embed="rId49"/>
                      <a:stretch>
                        <a:fillRect/>
                      </a:stretch>
                    </pic:blipFill>
                    <pic:spPr>
                      <a:xfrm>
                        <a:off x="0" y="0"/>
                        <a:ext cx="4997440" cy="6752594"/>
                      </a:xfrm>
                      <a:prstGeom prst="rect">
                        <a:avLst/>
                      </a:prstGeom>
                    </pic:spPr>
                  </pic:pic>
                </a:graphicData>
              </a:graphic>
            </wp:inline>
          </w:drawing>
        </w:r>
      </w:del>
    </w:p>
    <w:p w14:paraId="4F81B309" w14:textId="6D178150" w:rsidR="00984F5A" w:rsidDel="00001606" w:rsidRDefault="00984F5A" w:rsidP="00984F5A">
      <w:pPr>
        <w:spacing w:after="300"/>
        <w:ind w:left="576"/>
        <w:jc w:val="left"/>
        <w:rPr>
          <w:del w:id="1340" w:author="Elli Eidelman" w:date="2024-09-27T22:50:00Z" w16du:dateUtc="2024-09-27T19:50:00Z"/>
        </w:rPr>
      </w:pPr>
      <w:bookmarkStart w:id="1341" w:name="_Toc178346927"/>
      <w:del w:id="1342" w:author="Elli Eidelman" w:date="2024-09-27T22:50:00Z" w16du:dateUtc="2024-09-27T19:50:00Z">
        <w:r w:rsidDel="00001606">
          <w:delText xml:space="preserve">Figure </w:delText>
        </w:r>
        <w:r w:rsidDel="00001606">
          <w:fldChar w:fldCharType="begin"/>
        </w:r>
        <w:r w:rsidDel="00001606">
          <w:delInstrText xml:space="preserve"> SEQ Figure \* ARABIC </w:delInstrText>
        </w:r>
        <w:r w:rsidDel="00001606">
          <w:fldChar w:fldCharType="separate"/>
        </w:r>
        <w:r w:rsidDel="00001606">
          <w:rPr>
            <w:noProof/>
          </w:rPr>
          <w:delText>26</w:delText>
        </w:r>
        <w:r w:rsidDel="00001606">
          <w:rPr>
            <w:noProof/>
          </w:rPr>
          <w:fldChar w:fldCharType="end"/>
        </w:r>
        <w:r w:rsidDel="00001606">
          <w:delText xml:space="preserve"> : results on</w:delText>
        </w:r>
        <w:r w:rsidRPr="005350DB" w:rsidDel="00001606">
          <w:delText xml:space="preserve"> synthetic data</w:delText>
        </w:r>
        <w:r w:rsidRPr="00867A82" w:rsidDel="00001606">
          <w:delText>.</w:delText>
        </w:r>
        <w:bookmarkEnd w:id="1341"/>
      </w:del>
    </w:p>
    <w:p w14:paraId="2AA1C261" w14:textId="4C4102A9" w:rsidR="00CD2ACF" w:rsidRDefault="00D6536A" w:rsidP="00A37F74">
      <w:pPr>
        <w:pStyle w:val="Heading1"/>
      </w:pPr>
      <w:bookmarkStart w:id="1343" w:name="_Toc176022192"/>
      <w:r w:rsidRPr="00D6536A">
        <w:t>Conclusion</w:t>
      </w:r>
      <w:bookmarkEnd w:id="1343"/>
    </w:p>
    <w:p w14:paraId="4D75FA58" w14:textId="5C13CA1F" w:rsidR="00145E64" w:rsidRDefault="00E42A7B" w:rsidP="00E42A7B">
      <w:pPr>
        <w:spacing w:after="300"/>
        <w:ind w:left="576"/>
        <w:jc w:val="left"/>
      </w:pPr>
      <w:ins w:id="1344" w:author="Elli Eidelman" w:date="2024-09-27T22:45:00Z" w16du:dateUtc="2024-09-27T19:45:00Z">
        <w:r>
          <w:t>I</w:t>
        </w:r>
      </w:ins>
      <w:ins w:id="1345" w:author="Elli Eidelman" w:date="2024-09-27T22:45:00Z">
        <w:r w:rsidRPr="00E42A7B">
          <w:t>n conclusion, this study achieved its primary objective of developing an integrative framework that combines VR technology with eye-tracking measurements to monitor attentional focus in naturalistic environments. We successfully demonstrated the feasibility of collecting and analyzing eye-tracking data within immersive VR scenarios, providing a robust foundation for studying attention in real-world-like conditions.</w:t>
        </w:r>
      </w:ins>
      <w:ins w:id="1346" w:author="Elli Eidelman" w:date="2024-09-27T22:45:00Z" w16du:dateUtc="2024-09-27T19:45:00Z">
        <w:r>
          <w:t xml:space="preserve"> </w:t>
        </w:r>
      </w:ins>
      <w:commentRangeStart w:id="1347"/>
      <w:del w:id="1348" w:author="Elli Eidelman" w:date="2024-09-27T22:45:00Z" w16du:dateUtc="2024-09-27T19:45:00Z">
        <w:r w:rsidR="00D6536A" w:rsidRPr="00D6536A" w:rsidDel="00E42A7B">
          <w:delText xml:space="preserve">This study aimed to characterize eye movement under cognitive load conditions in naturalistic environments using Virtual Reality. </w:delText>
        </w:r>
        <w:commentRangeEnd w:id="1347"/>
        <w:r w:rsidR="00B86EA3" w:rsidDel="00E42A7B">
          <w:rPr>
            <w:rStyle w:val="CommentReference"/>
          </w:rPr>
          <w:commentReference w:id="1347"/>
        </w:r>
      </w:del>
      <w:r w:rsidR="00D6536A" w:rsidRPr="00D6536A">
        <w:t>The primary findings</w:t>
      </w:r>
      <w:ins w:id="1349" w:author="Yaara Erez" w:date="2024-09-21T11:34:00Z">
        <w:r w:rsidR="00B86EA3">
          <w:t xml:space="preserve"> for my test case</w:t>
        </w:r>
      </w:ins>
      <w:r w:rsidR="00D6536A" w:rsidRPr="00D6536A">
        <w:t xml:space="preserve"> indicate that the depth of the object </w:t>
      </w:r>
      <w:commentRangeStart w:id="1350"/>
      <w:del w:id="1351" w:author="Elli Eidelman" w:date="2024-09-27T22:39:00Z" w16du:dateUtc="2024-09-27T19:39:00Z">
        <w:r w:rsidR="00D6536A" w:rsidRPr="00D6536A" w:rsidDel="00E42A7B">
          <w:delText xml:space="preserve">significantly influences </w:delText>
        </w:r>
      </w:del>
      <w:ins w:id="1352" w:author="Elli Eidelman" w:date="2024-09-27T22:39:00Z" w16du:dateUtc="2024-09-27T19:39:00Z">
        <w:r>
          <w:t xml:space="preserve">and </w:t>
        </w:r>
        <w:r w:rsidRPr="00D6536A">
          <w:t xml:space="preserve">presence of clutter </w:t>
        </w:r>
      </w:ins>
      <w:r w:rsidR="00D6536A" w:rsidRPr="00D6536A">
        <w:t xml:space="preserve">both </w:t>
      </w:r>
      <w:del w:id="1353" w:author="Elli Eidelman" w:date="2024-09-27T22:39:00Z" w16du:dateUtc="2024-09-27T19:39:00Z">
        <w:r w:rsidR="00D6536A" w:rsidRPr="00D6536A" w:rsidDel="00E42A7B">
          <w:delText xml:space="preserve">trial duration and the number of saccades, while the presence of clutter </w:delText>
        </w:r>
      </w:del>
      <w:r w:rsidR="00D6536A" w:rsidRPr="00D6536A">
        <w:t>does not appear to have a substantial effect</w:t>
      </w:r>
      <w:commentRangeEnd w:id="1350"/>
      <w:r w:rsidR="00B86EA3">
        <w:rPr>
          <w:rStyle w:val="CommentReference"/>
        </w:rPr>
        <w:commentReference w:id="1350"/>
      </w:r>
      <w:r w:rsidR="00D6536A" w:rsidRPr="00D6536A">
        <w:t>. These results were consistent across both the original dataset, which included data from three participants, and the analysis of 10,000 synthetic samples using logistic regression.</w:t>
      </w:r>
    </w:p>
    <w:p w14:paraId="7D7874B0" w14:textId="77777777" w:rsidR="00685BA5" w:rsidRDefault="00D6536A" w:rsidP="00685BA5">
      <w:pPr>
        <w:spacing w:after="300"/>
        <w:ind w:left="576"/>
        <w:jc w:val="left"/>
      </w:pPr>
      <w:r w:rsidRPr="00D6536A">
        <w:t xml:space="preserve">The finding that object depth, rather than clutter, impacts eye movement and response times has important implications for the design of virtual environments </w:t>
      </w:r>
      <w:r w:rsidR="005A4D51">
        <w:t xml:space="preserve">trials. </w:t>
      </w:r>
      <w:r w:rsidRPr="00D6536A">
        <w:t>It suggests that when designing tasks where visual search efficiency is crucial, attention should be given to the spatial arrangement and depth of objects. This is particularly relevant in fields such as military training, aviation, and education, where understanding how depth affects cognitive load could lead to more effective training scenarios</w:t>
      </w:r>
      <w:r w:rsidR="005A4D51">
        <w:t xml:space="preserve"> for example</w:t>
      </w:r>
      <w:r w:rsidRPr="00D6536A">
        <w:t>.</w:t>
      </w:r>
    </w:p>
    <w:p w14:paraId="7D17C64A" w14:textId="5585A12A" w:rsidR="00D6536A" w:rsidRPr="00D6536A" w:rsidRDefault="00B648E8" w:rsidP="00B648E8">
      <w:pPr>
        <w:spacing w:after="300"/>
        <w:ind w:left="576"/>
        <w:jc w:val="left"/>
      </w:pPr>
      <w:ins w:id="1354" w:author="Elli Eidelman" w:date="2024-09-27T22:38:00Z">
        <w:r w:rsidRPr="00B648E8">
          <w:t>One of the key limitations of this study is the small sample size of the original data. However, a central objective of the study was to develop the experimental paradigm and framework, as well as to explore the feasibility of using eye-tracking data from the VR system. The study was not primarily designed to draw definitive conclusions from the results. Achieving stronger statistical power would require a significantly larger sample size, which was beyond the scope of this initial investigation. It is important to emphasize this point to clarify the study's focus and limitations.</w:t>
        </w:r>
      </w:ins>
      <w:ins w:id="1355" w:author="Elli Eidelman" w:date="2024-09-27T22:38:00Z" w16du:dateUtc="2024-09-27T19:38:00Z">
        <w:r>
          <w:t xml:space="preserve"> </w:t>
        </w:r>
      </w:ins>
      <w:commentRangeStart w:id="1356"/>
      <w:del w:id="1357" w:author="Elli Eidelman" w:date="2024-09-27T22:38:00Z" w16du:dateUtc="2024-09-27T19:38:00Z">
        <w:r w:rsidR="00D6536A" w:rsidRPr="00D6536A" w:rsidDel="00B648E8">
          <w:delText xml:space="preserve">One of the key limitations of this study is the small sample size </w:delText>
        </w:r>
        <w:commentRangeEnd w:id="1356"/>
        <w:r w:rsidR="00B86EA3" w:rsidDel="00B648E8">
          <w:rPr>
            <w:rStyle w:val="CommentReference"/>
          </w:rPr>
          <w:commentReference w:id="1356"/>
        </w:r>
        <w:r w:rsidR="00D6536A" w:rsidRPr="00D6536A" w:rsidDel="00B648E8">
          <w:delText xml:space="preserve">of the original data, with only three participants. This limits the generalizability of the findings. </w:delText>
        </w:r>
      </w:del>
      <w:r w:rsidR="00D6536A" w:rsidRPr="00D6536A">
        <w:t>Additionally, the study was conducted using only one object size, which may not fully capture the range of possible effects on eye movement and cognitive load.</w:t>
      </w:r>
    </w:p>
    <w:p w14:paraId="57FF78F3" w14:textId="77777777" w:rsidR="00685BA5" w:rsidRDefault="00D6536A" w:rsidP="00685BA5">
      <w:pPr>
        <w:spacing w:after="300"/>
        <w:ind w:left="576"/>
        <w:jc w:val="left"/>
      </w:pPr>
      <w:r w:rsidRPr="00D6536A">
        <w:t xml:space="preserve">Future research could explore the impact of varying object sizes on eye movement patterns to determine if smaller objects might influence cognitive load differently. Expanding the </w:t>
      </w:r>
      <w:r w:rsidRPr="00D6536A">
        <w:lastRenderedPageBreak/>
        <w:t>participant pool and including a more diverse range of scenarios could also help validate the findings and explore the effects of clutter in more complex environments. Additionally, further studies could investigate the interactions between depth and other environmental factors in more detail.</w:t>
      </w:r>
    </w:p>
    <w:p w14:paraId="0BFB5993" w14:textId="1E1DE9E6" w:rsidR="00A94BBF" w:rsidRDefault="00D6536A" w:rsidP="00685BA5">
      <w:pPr>
        <w:spacing w:after="300"/>
        <w:ind w:left="576"/>
        <w:jc w:val="left"/>
        <w:rPr>
          <w:ins w:id="1358" w:author="Elli Eidelman" w:date="2024-09-27T22:32:00Z" w16du:dateUtc="2024-09-27T19:32:00Z"/>
        </w:rPr>
      </w:pPr>
      <w:r w:rsidRPr="00D6536A">
        <w:t>This study contributes to the understanding of how cognitive load influences eye movement in virtual environments, particularly concerning the depth of objects. While clutter did not appear to have a significant effect, the findings highlight the importance of considering depth in the design of VR environments.</w:t>
      </w:r>
    </w:p>
    <w:p w14:paraId="7CA2CD7B" w14:textId="77777777" w:rsidR="00A94BBF" w:rsidRDefault="00A94BBF">
      <w:pPr>
        <w:widowControl w:val="0"/>
        <w:spacing w:before="0" w:line="240" w:lineRule="auto"/>
        <w:jc w:val="left"/>
        <w:rPr>
          <w:ins w:id="1359" w:author="Elli Eidelman" w:date="2024-09-27T22:32:00Z" w16du:dateUtc="2024-09-27T19:32:00Z"/>
        </w:rPr>
      </w:pPr>
      <w:ins w:id="1360" w:author="Elli Eidelman" w:date="2024-09-27T22:32:00Z" w16du:dateUtc="2024-09-27T19:32:00Z">
        <w:r>
          <w:br w:type="page"/>
        </w:r>
      </w:ins>
    </w:p>
    <w:p w14:paraId="1DC8096A" w14:textId="77777777" w:rsidR="00D6536A" w:rsidRPr="00D6536A" w:rsidRDefault="00D6536A" w:rsidP="00685BA5">
      <w:pPr>
        <w:spacing w:after="300"/>
        <w:ind w:left="576"/>
        <w:jc w:val="left"/>
      </w:pPr>
    </w:p>
    <w:p w14:paraId="1661C888" w14:textId="6C94B1BD" w:rsidR="00304474" w:rsidRDefault="00CD2ACF" w:rsidP="00A37F74">
      <w:pPr>
        <w:pStyle w:val="Heading1"/>
      </w:pPr>
      <w:bookmarkStart w:id="1361" w:name="_Toc176022193"/>
      <w:r>
        <w:t>.</w:t>
      </w:r>
      <w:r w:rsidR="00304474" w:rsidRPr="00304474">
        <w:t xml:space="preserve"> References</w:t>
      </w:r>
      <w:bookmarkEnd w:id="1361"/>
    </w:p>
    <w:p w14:paraId="382A7952" w14:textId="77777777" w:rsidR="00304474" w:rsidRPr="00304474" w:rsidRDefault="00304474" w:rsidP="00304474">
      <w:pPr>
        <w:pStyle w:val="Bibliography"/>
      </w:pPr>
      <w:r>
        <w:fldChar w:fldCharType="begin"/>
      </w:r>
      <w:r>
        <w:instrText xml:space="preserve"> ADDIN ZOTERO_BIBL {"uncited":[],"omitted":[],"custom":[]} CSL_BIBLIOGRAPHY </w:instrText>
      </w:r>
      <w:r>
        <w:fldChar w:fldCharType="separate"/>
      </w:r>
      <w:r w:rsidRPr="00304474">
        <w:t>[1]</w:t>
      </w:r>
      <w:r w:rsidRPr="00304474">
        <w:tab/>
        <w:t xml:space="preserve">E. Upenik and T. Ebrahimi, “A simple method to obtain visual attention data in head mounted virtual reality,” in </w:t>
      </w:r>
      <w:r w:rsidRPr="00304474">
        <w:rPr>
          <w:i/>
          <w:iCs/>
        </w:rPr>
        <w:t>2017 IEEE International Conference on Multimedia &amp; Expo Workshops (ICMEW)</w:t>
      </w:r>
      <w:r w:rsidRPr="00304474">
        <w:t>, Hong Kong, Hong Kong: IEEE, Jul. 2017, pp. 73–78. doi: 10.1109/ICMEW.2017.8026231.</w:t>
      </w:r>
    </w:p>
    <w:p w14:paraId="507D0F09" w14:textId="77777777" w:rsidR="00304474" w:rsidRPr="00304474" w:rsidRDefault="00304474" w:rsidP="00304474">
      <w:pPr>
        <w:pStyle w:val="Bibliography"/>
      </w:pPr>
      <w:r w:rsidRPr="00304474">
        <w:t>[2]</w:t>
      </w:r>
      <w:r w:rsidRPr="00304474">
        <w:tab/>
        <w:t xml:space="preserve">F. Borgnis </w:t>
      </w:r>
      <w:r w:rsidRPr="00304474">
        <w:rPr>
          <w:i/>
          <w:iCs/>
        </w:rPr>
        <w:t>et al.</w:t>
      </w:r>
      <w:r w:rsidRPr="00304474">
        <w:t xml:space="preserve">, “Available Virtual Reality-Based Tools for Executive Functions: A Systematic Review,” </w:t>
      </w:r>
      <w:r w:rsidRPr="00304474">
        <w:rPr>
          <w:i/>
          <w:iCs/>
        </w:rPr>
        <w:t>Front. Psychol.</w:t>
      </w:r>
      <w:r w:rsidRPr="00304474">
        <w:t>, vol. 13, p. 833136, Apr. 2022, doi: 10.3389/fpsyg.2022.833136.</w:t>
      </w:r>
    </w:p>
    <w:p w14:paraId="68B6BAB6" w14:textId="77777777" w:rsidR="00304474" w:rsidRPr="00304474" w:rsidRDefault="00304474" w:rsidP="00304474">
      <w:pPr>
        <w:pStyle w:val="Bibliography"/>
      </w:pPr>
      <w:r w:rsidRPr="00304474">
        <w:t>[3]</w:t>
      </w:r>
      <w:r w:rsidRPr="00304474">
        <w:tab/>
        <w:t xml:space="preserve">I. B. Adhanom, P. MacNeilage, and E. Folmer, “Eye Tracking in Virtual Reality: a Broad Review of Applications and Challenges,” </w:t>
      </w:r>
      <w:r w:rsidRPr="00304474">
        <w:rPr>
          <w:i/>
          <w:iCs/>
        </w:rPr>
        <w:t>Virtual Real.</w:t>
      </w:r>
      <w:r w:rsidRPr="00304474">
        <w:t>, vol. 27, no. 2, pp. 1481–1505, Jun. 2023, doi: 10.1007/s10055-022-00738-z.</w:t>
      </w:r>
    </w:p>
    <w:p w14:paraId="4525CE47" w14:textId="77777777" w:rsidR="00304474" w:rsidRPr="00304474" w:rsidRDefault="00304474" w:rsidP="00304474">
      <w:pPr>
        <w:pStyle w:val="Bibliography"/>
      </w:pPr>
      <w:r w:rsidRPr="00304474">
        <w:t>[4]</w:t>
      </w:r>
      <w:r w:rsidRPr="00304474">
        <w:tab/>
        <w:t xml:space="preserve">H. Park, N. Faghihi, M. Dixit, J. Vaid, and A. McNamara, “Judgments of Object Size and Distance across Different Virtual Reality Environments: A Preliminary Study,” </w:t>
      </w:r>
      <w:r w:rsidRPr="00304474">
        <w:rPr>
          <w:i/>
          <w:iCs/>
        </w:rPr>
        <w:t>Appl. Sci.</w:t>
      </w:r>
      <w:r w:rsidRPr="00304474">
        <w:t>, vol. 11, no. 23, p. 11510, Dec. 2021, doi: 10.3390/app112311510.</w:t>
      </w:r>
    </w:p>
    <w:p w14:paraId="566764CA" w14:textId="77777777" w:rsidR="00304474" w:rsidRPr="00304474" w:rsidRDefault="00304474" w:rsidP="00304474">
      <w:pPr>
        <w:pStyle w:val="Bibliography"/>
      </w:pPr>
      <w:r w:rsidRPr="00304474">
        <w:t>[5]</w:t>
      </w:r>
      <w:r w:rsidRPr="00304474">
        <w:tab/>
        <w:t xml:space="preserve">S. H. Creem-Regehr, J. K. Stefanucci, and B. Bodenheimer, “Perceiving distance in virtual reality: theoretical insights from contemporary technologies,” </w:t>
      </w:r>
      <w:r w:rsidRPr="00304474">
        <w:rPr>
          <w:i/>
          <w:iCs/>
        </w:rPr>
        <w:t>Philos. Trans. R. Soc. B Biol. Sci.</w:t>
      </w:r>
      <w:r w:rsidRPr="00304474">
        <w:t>, vol. 378, no. 1869, p. 20210456, Jan. 2023, doi: 10.1098/rstb.2021.0456.</w:t>
      </w:r>
    </w:p>
    <w:p w14:paraId="579281E8" w14:textId="77777777" w:rsidR="00304474" w:rsidRPr="00304474" w:rsidRDefault="00304474" w:rsidP="00304474">
      <w:pPr>
        <w:pStyle w:val="Bibliography"/>
      </w:pPr>
      <w:r w:rsidRPr="00304474">
        <w:t>[6]</w:t>
      </w:r>
      <w:r w:rsidRPr="00304474">
        <w:tab/>
        <w:t xml:space="preserve">S. Masarwa, O. Kreichman, and S. Gilaie-Dotan, “Larger images are better remembered during naturalistic encoding,” </w:t>
      </w:r>
      <w:r w:rsidRPr="00304474">
        <w:rPr>
          <w:i/>
          <w:iCs/>
        </w:rPr>
        <w:t>Proc. Natl. Acad. Sci.</w:t>
      </w:r>
      <w:r w:rsidRPr="00304474">
        <w:t>, vol. 119, no. 4, p. e2119614119, Jan. 2022, doi: 10.1073/pnas.2119614119.</w:t>
      </w:r>
    </w:p>
    <w:p w14:paraId="2A8E8A08" w14:textId="77777777" w:rsidR="00304474" w:rsidRPr="00304474" w:rsidRDefault="00304474" w:rsidP="00304474">
      <w:pPr>
        <w:pStyle w:val="Bibliography"/>
      </w:pPr>
      <w:r w:rsidRPr="00304474">
        <w:t>[7]</w:t>
      </w:r>
      <w:r w:rsidRPr="00304474">
        <w:tab/>
        <w:t xml:space="preserve">A. Borji, M.-M. Cheng, Q. Hou, H. Jiang, and J. Li, “Salient object detection: A survey,” </w:t>
      </w:r>
      <w:r w:rsidRPr="00304474">
        <w:rPr>
          <w:i/>
          <w:iCs/>
        </w:rPr>
        <w:t>Comput. Vis. Media</w:t>
      </w:r>
      <w:r w:rsidRPr="00304474">
        <w:t>, vol. 5, no. 2, pp. 117–150, Jun. 2019, doi: 10.1007/s41095-019-0149-9.</w:t>
      </w:r>
    </w:p>
    <w:p w14:paraId="39522C33" w14:textId="77777777" w:rsidR="00304474" w:rsidRPr="00304474" w:rsidRDefault="00304474" w:rsidP="00304474">
      <w:pPr>
        <w:pStyle w:val="Bibliography"/>
      </w:pPr>
      <w:r w:rsidRPr="00304474">
        <w:t>[8]</w:t>
      </w:r>
      <w:r w:rsidRPr="00304474">
        <w:tab/>
        <w:t xml:space="preserve">Y. Erez and G. Yovel, “Clutter modulates the representation of target objects in the human occipitotemporal cortex,” </w:t>
      </w:r>
      <w:r w:rsidRPr="00304474">
        <w:rPr>
          <w:i/>
          <w:iCs/>
        </w:rPr>
        <w:t>J. Cogn. Neurosci.</w:t>
      </w:r>
      <w:r w:rsidRPr="00304474">
        <w:t>, vol. 26, no. 3, pp. 490–500, Mar. 2014, doi: 10.1162/jocn_a_00505.</w:t>
      </w:r>
    </w:p>
    <w:p w14:paraId="20766B75" w14:textId="77777777" w:rsidR="00304474" w:rsidRPr="00304474" w:rsidRDefault="00304474" w:rsidP="00304474">
      <w:pPr>
        <w:pStyle w:val="Bibliography"/>
      </w:pPr>
      <w:r w:rsidRPr="00304474">
        <w:t>[9]</w:t>
      </w:r>
      <w:r w:rsidRPr="00304474">
        <w:tab/>
        <w:t xml:space="preserve">Q. Sun </w:t>
      </w:r>
      <w:r w:rsidRPr="00304474">
        <w:rPr>
          <w:i/>
          <w:iCs/>
        </w:rPr>
        <w:t>et al.</w:t>
      </w:r>
      <w:r w:rsidRPr="00304474">
        <w:t xml:space="preserve">, “Towards virtual reality infinite walking: dynamic saccadic redirection,” </w:t>
      </w:r>
      <w:r w:rsidRPr="00304474">
        <w:rPr>
          <w:i/>
          <w:iCs/>
        </w:rPr>
        <w:t>ACM Trans. Graph.</w:t>
      </w:r>
      <w:r w:rsidRPr="00304474">
        <w:t>, vol. 37, no. 4, pp. 1–13, Aug. 2018, doi: 10.1145/3197517.3201294.</w:t>
      </w:r>
    </w:p>
    <w:p w14:paraId="7A05338E" w14:textId="77777777" w:rsidR="00304474" w:rsidRPr="00304474" w:rsidRDefault="00304474" w:rsidP="00304474">
      <w:pPr>
        <w:pStyle w:val="Bibliography"/>
      </w:pPr>
      <w:r w:rsidRPr="00304474">
        <w:t>[10]</w:t>
      </w:r>
      <w:r w:rsidRPr="00304474">
        <w:tab/>
        <w:t xml:space="preserve">L. Kumle, M. L.-H. Võ, A. C. Nobre, and D. Draschkow, “Multifaceted consequences of visual distraction during natural behaviour,” </w:t>
      </w:r>
      <w:r w:rsidRPr="00304474">
        <w:rPr>
          <w:i/>
          <w:iCs/>
        </w:rPr>
        <w:t>Commun. Psychol.</w:t>
      </w:r>
      <w:r w:rsidRPr="00304474">
        <w:t>, vol. 2, no. 1, pp. 1–13, May 2024, doi: 10.1038/s44271-024-00099-0.</w:t>
      </w:r>
    </w:p>
    <w:p w14:paraId="3497B670" w14:textId="77777777" w:rsidR="00304474" w:rsidRPr="00304474" w:rsidRDefault="00304474" w:rsidP="00304474">
      <w:pPr>
        <w:pStyle w:val="Bibliography"/>
      </w:pPr>
      <w:r w:rsidRPr="00304474">
        <w:lastRenderedPageBreak/>
        <w:t>[11]</w:t>
      </w:r>
      <w:r w:rsidRPr="00304474">
        <w:tab/>
        <w:t xml:space="preserve">R. L. Hornsey, P. B. Hibbard, and P. Scarfe, “Size and shape constancy in consumer virtual reality,” </w:t>
      </w:r>
      <w:r w:rsidRPr="00304474">
        <w:rPr>
          <w:i/>
          <w:iCs/>
        </w:rPr>
        <w:t>Behav. Res. Methods</w:t>
      </w:r>
      <w:r w:rsidRPr="00304474">
        <w:t>, vol. 52, no. 4, pp. 1587–1598, Aug. 2020, doi: 10.3758/s13428-019-01336-9.</w:t>
      </w:r>
    </w:p>
    <w:p w14:paraId="3B3EB73C" w14:textId="77777777" w:rsidR="00304474" w:rsidRPr="00304474" w:rsidRDefault="00304474" w:rsidP="00304474">
      <w:pPr>
        <w:pStyle w:val="Bibliography"/>
      </w:pPr>
      <w:r w:rsidRPr="00304474">
        <w:t>[12]</w:t>
      </w:r>
      <w:r w:rsidRPr="00304474">
        <w:tab/>
        <w:t xml:space="preserve">J. Brookes, M. Warburton, M. Alghadier, M. Mon-Williams, and F. Mushtaq, “Studying human behavior with virtual reality: The Unity Experiment Framework,” </w:t>
      </w:r>
      <w:r w:rsidRPr="00304474">
        <w:rPr>
          <w:i/>
          <w:iCs/>
        </w:rPr>
        <w:t>Behav. Res. Methods</w:t>
      </w:r>
      <w:r w:rsidRPr="00304474">
        <w:t>, vol. 52, no. 2, pp. 455–463, Apr. 2020, doi: 10.3758/s13428-019-01242-0.</w:t>
      </w:r>
    </w:p>
    <w:p w14:paraId="16517EFF" w14:textId="059693B7" w:rsidR="00A37F74" w:rsidRDefault="00304474" w:rsidP="00AA26CB">
      <w:pPr>
        <w:spacing w:after="300"/>
        <w:ind w:left="576"/>
        <w:jc w:val="left"/>
      </w:pPr>
      <w:r>
        <w:fldChar w:fldCharType="end"/>
      </w:r>
    </w:p>
    <w:p w14:paraId="7CAD781E" w14:textId="77777777" w:rsidR="00A37F74" w:rsidRDefault="00A37F74">
      <w:pPr>
        <w:widowControl w:val="0"/>
        <w:spacing w:before="0" w:line="240" w:lineRule="auto"/>
        <w:jc w:val="left"/>
      </w:pPr>
      <w:r>
        <w:br w:type="page"/>
      </w:r>
    </w:p>
    <w:p w14:paraId="6C057CA7" w14:textId="45F73300" w:rsidR="00A37F74" w:rsidRDefault="00A37F74" w:rsidP="00A37F74">
      <w:pPr>
        <w:pStyle w:val="Heading1"/>
      </w:pPr>
      <w:bookmarkStart w:id="1362" w:name="_Toc176022194"/>
      <w:r w:rsidRPr="00A37F74">
        <w:lastRenderedPageBreak/>
        <w:t>Appendices</w:t>
      </w:r>
      <w:bookmarkEnd w:id="1362"/>
    </w:p>
    <w:p w14:paraId="4BAEA256" w14:textId="3DD51E92" w:rsidR="00984F5A" w:rsidRDefault="00A37F74" w:rsidP="00A37F74">
      <w:pPr>
        <w:spacing w:after="300"/>
        <w:ind w:left="576"/>
        <w:jc w:val="left"/>
      </w:pPr>
      <w:commentRangeStart w:id="1363"/>
      <w:r>
        <w:t>All Unity scripts</w:t>
      </w:r>
      <w:r w:rsidR="00741063">
        <w:t xml:space="preserve">, data processing scripts, </w:t>
      </w:r>
      <w:del w:id="1364" w:author="Yaara Erez" w:date="2024-09-21T11:38:00Z">
        <w:r w:rsidR="00741063" w:rsidDel="00B86EA3">
          <w:delText xml:space="preserve">participants data collection </w:delText>
        </w:r>
      </w:del>
      <w:r w:rsidR="00741063">
        <w:t xml:space="preserve">and synthetic data </w:t>
      </w:r>
      <w:ins w:id="1365" w:author="Yaara Erez" w:date="2024-09-21T11:38:00Z">
        <w:r w:rsidR="00B86EA3">
          <w:t>are included in a</w:t>
        </w:r>
      </w:ins>
      <w:del w:id="1366" w:author="Yaara Erez" w:date="2024-09-21T11:38:00Z">
        <w:r w:rsidR="00741063" w:rsidDel="00B86EA3">
          <w:delText>was uploaded to</w:delText>
        </w:r>
      </w:del>
      <w:r w:rsidR="00741063">
        <w:t xml:space="preserve"> </w:t>
      </w:r>
      <w:proofErr w:type="spellStart"/>
      <w:r w:rsidR="00741063">
        <w:t>github</w:t>
      </w:r>
      <w:proofErr w:type="spellEnd"/>
      <w:ins w:id="1367" w:author="Yaara Erez" w:date="2024-09-21T11:39:00Z">
        <w:r w:rsidR="00B86EA3">
          <w:t xml:space="preserve"> repository:</w:t>
        </w:r>
        <w:r w:rsidR="0071276B">
          <w:t xml:space="preserve"> </w:t>
        </w:r>
      </w:ins>
      <w:ins w:id="1368" w:author="Elli Eidelman" w:date="2024-09-28T11:06:00Z" w16du:dateUtc="2024-09-28T08:06:00Z">
        <w:r w:rsidR="00FB732F" w:rsidRPr="00FB732F">
          <w:t>https://github.com/shushkis/final_project.git</w:t>
        </w:r>
      </w:ins>
      <w:ins w:id="1369" w:author="Yaara Erez" w:date="2024-09-21T11:39:00Z">
        <w:del w:id="1370" w:author="Elli Eidelman" w:date="2024-09-28T11:06:00Z" w16du:dateUtc="2024-09-28T08:06:00Z">
          <w:r w:rsidR="0071276B" w:rsidDel="00FB732F">
            <w:delText>XXX</w:delText>
          </w:r>
        </w:del>
      </w:ins>
      <w:del w:id="1371" w:author="Elli Eidelman" w:date="2024-09-28T11:06:00Z" w16du:dateUtc="2024-09-28T08:06:00Z">
        <w:r w:rsidR="00741063" w:rsidDel="00FB732F">
          <w:delText>.</w:delText>
        </w:r>
      </w:del>
      <w:commentRangeEnd w:id="1363"/>
      <w:r w:rsidR="00A807C6">
        <w:rPr>
          <w:rStyle w:val="CommentReference"/>
        </w:rPr>
        <w:commentReference w:id="1363"/>
      </w:r>
    </w:p>
    <w:sectPr w:rsidR="00984F5A" w:rsidSect="00F913F7">
      <w:headerReference w:type="default" r:id="rId50"/>
      <w:footerReference w:type="default" r:id="rId51"/>
      <w:headerReference w:type="first" r:id="rId52"/>
      <w:footerReference w:type="first" r:id="rId53"/>
      <w:pgSz w:w="12240" w:h="15840"/>
      <w:pgMar w:top="1440" w:right="1440" w:bottom="1440" w:left="1440" w:header="0" w:footer="22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34" w:author="Yaara Erez" w:date="2024-09-21T09:48:00Z" w:initials="YE">
    <w:p w14:paraId="12B27BCC" w14:textId="77777777" w:rsidR="008A23A0" w:rsidRDefault="008A23A0" w:rsidP="00712592">
      <w:pPr>
        <w:jc w:val="left"/>
      </w:pPr>
      <w:r>
        <w:rPr>
          <w:rStyle w:val="CommentReference"/>
        </w:rPr>
        <w:annotationRef/>
      </w:r>
      <w:proofErr w:type="gramStart"/>
      <w:r>
        <w:rPr>
          <w:color w:val="000000"/>
          <w:sz w:val="20"/>
          <w:szCs w:val="20"/>
        </w:rPr>
        <w:t>Also</w:t>
      </w:r>
      <w:proofErr w:type="gramEnd"/>
      <w:r>
        <w:rPr>
          <w:color w:val="000000"/>
          <w:sz w:val="20"/>
          <w:szCs w:val="20"/>
        </w:rPr>
        <w:t xml:space="preserve"> in the industry more generally. Perhaps change to ‘operators training in the commercial and military industries’</w:t>
      </w:r>
    </w:p>
  </w:comment>
  <w:comment w:id="237" w:author="Yaara Erez" w:date="2024-09-21T09:48:00Z" w:initials="YE">
    <w:p w14:paraId="794AB2DA" w14:textId="77777777" w:rsidR="008A23A0" w:rsidRDefault="008A23A0" w:rsidP="003973FD">
      <w:pPr>
        <w:jc w:val="left"/>
      </w:pPr>
      <w:r>
        <w:rPr>
          <w:rStyle w:val="CommentReference"/>
        </w:rPr>
        <w:annotationRef/>
      </w:r>
      <w:r>
        <w:rPr>
          <w:color w:val="000000"/>
          <w:sz w:val="20"/>
          <w:szCs w:val="20"/>
        </w:rPr>
        <w:t>Line spacing here is different. Should be consistent throughout</w:t>
      </w:r>
    </w:p>
  </w:comment>
  <w:comment w:id="245" w:author="Yaara Erez" w:date="2024-09-21T09:50:00Z" w:initials="YE">
    <w:p w14:paraId="3E1E8A9C" w14:textId="77777777" w:rsidR="004E3895" w:rsidRDefault="004E3895" w:rsidP="00E830FA">
      <w:pPr>
        <w:jc w:val="left"/>
      </w:pPr>
      <w:r>
        <w:rPr>
          <w:rStyle w:val="CommentReference"/>
        </w:rPr>
        <w:annotationRef/>
      </w:r>
      <w:r>
        <w:rPr>
          <w:color w:val="000000"/>
          <w:sz w:val="20"/>
          <w:szCs w:val="20"/>
        </w:rPr>
        <w:t>I think this is already covered in the objectives, so perhaps can be removed?</w:t>
      </w:r>
    </w:p>
  </w:comment>
  <w:comment w:id="277" w:author="Yaara Erez" w:date="2024-09-21T09:54:00Z" w:initials="YE">
    <w:p w14:paraId="5EBA7615" w14:textId="77777777" w:rsidR="00CA16B3" w:rsidRDefault="00CA16B3" w:rsidP="002759B6">
      <w:pPr>
        <w:jc w:val="left"/>
      </w:pPr>
      <w:r>
        <w:rPr>
          <w:rStyle w:val="CommentReference"/>
        </w:rPr>
        <w:annotationRef/>
      </w:r>
      <w:r>
        <w:rPr>
          <w:color w:val="000000"/>
          <w:sz w:val="20"/>
          <w:szCs w:val="20"/>
        </w:rPr>
        <w:t>No need to include a link to Wikipedia here</w:t>
      </w:r>
    </w:p>
  </w:comment>
  <w:comment w:id="278" w:author="Elli Eidelman" w:date="2024-09-27T15:41:00Z" w:initials="EE">
    <w:p w14:paraId="67A5B79A" w14:textId="3566C490" w:rsidR="003F0CBA" w:rsidRDefault="003F0CBA">
      <w:pPr>
        <w:pStyle w:val="CommentText"/>
      </w:pPr>
      <w:r>
        <w:rPr>
          <w:rStyle w:val="CommentReference"/>
        </w:rPr>
        <w:annotationRef/>
      </w:r>
      <w:r>
        <w:t>Not sure that I understand.</w:t>
      </w:r>
    </w:p>
  </w:comment>
  <w:comment w:id="279" w:author="Elli Eidelman" w:date="2024-09-27T15:41:00Z" w:initials="EE">
    <w:p w14:paraId="1F31159D" w14:textId="3916F656" w:rsidR="003F0CBA" w:rsidRDefault="003F0CBA">
      <w:pPr>
        <w:pStyle w:val="CommentText"/>
      </w:pPr>
      <w:r>
        <w:rPr>
          <w:rStyle w:val="CommentReference"/>
        </w:rPr>
        <w:annotationRef/>
      </w:r>
    </w:p>
  </w:comment>
  <w:comment w:id="285" w:author="Yaara Erez" w:date="2024-09-21T09:59:00Z" w:initials="YE">
    <w:p w14:paraId="411C0362" w14:textId="77777777" w:rsidR="005E7711" w:rsidRDefault="005E7711" w:rsidP="00922BEF">
      <w:pPr>
        <w:jc w:val="left"/>
      </w:pPr>
      <w:r>
        <w:rPr>
          <w:rStyle w:val="CommentReference"/>
        </w:rPr>
        <w:annotationRef/>
      </w:r>
      <w:r>
        <w:rPr>
          <w:color w:val="000000"/>
          <w:sz w:val="20"/>
          <w:szCs w:val="20"/>
        </w:rPr>
        <w:t>This section fits better in the Methodology</w:t>
      </w:r>
    </w:p>
  </w:comment>
  <w:comment w:id="306" w:author="Yaara Erez" w:date="2024-09-21T09:55:00Z" w:initials="YE">
    <w:p w14:paraId="5B368930" w14:textId="5CC8B8EB" w:rsidR="00850D43" w:rsidRDefault="00850D43" w:rsidP="00585EAE">
      <w:pPr>
        <w:jc w:val="left"/>
      </w:pPr>
      <w:r>
        <w:rPr>
          <w:rStyle w:val="CommentReference"/>
        </w:rPr>
        <w:annotationRef/>
      </w:r>
      <w:r>
        <w:rPr>
          <w:color w:val="000000"/>
          <w:sz w:val="20"/>
          <w:szCs w:val="20"/>
        </w:rPr>
        <w:t>Please complete</w:t>
      </w:r>
    </w:p>
  </w:comment>
  <w:comment w:id="325" w:author="Yaara Erez" w:date="2024-09-21T09:56:00Z" w:initials="YE">
    <w:p w14:paraId="534ED50F" w14:textId="77777777" w:rsidR="0054211D" w:rsidRDefault="0054211D" w:rsidP="00F43A4A">
      <w:pPr>
        <w:jc w:val="left"/>
      </w:pPr>
      <w:r>
        <w:rPr>
          <w:rStyle w:val="CommentReference"/>
        </w:rPr>
        <w:annotationRef/>
      </w:r>
      <w:r>
        <w:rPr>
          <w:color w:val="000000"/>
          <w:sz w:val="20"/>
          <w:szCs w:val="20"/>
        </w:rPr>
        <w:t>Please complete</w:t>
      </w:r>
    </w:p>
  </w:comment>
  <w:comment w:id="344" w:author="Yaara Erez" w:date="2024-09-21T09:58:00Z" w:initials="YE">
    <w:p w14:paraId="7302DB27" w14:textId="77777777" w:rsidR="005E7711" w:rsidRDefault="005E7711" w:rsidP="006B32B4">
      <w:pPr>
        <w:jc w:val="left"/>
      </w:pPr>
      <w:r>
        <w:rPr>
          <w:rStyle w:val="CommentReference"/>
        </w:rPr>
        <w:annotationRef/>
      </w:r>
      <w:r>
        <w:rPr>
          <w:color w:val="000000"/>
          <w:sz w:val="20"/>
          <w:szCs w:val="20"/>
        </w:rPr>
        <w:t xml:space="preserve">Instead of </w:t>
      </w:r>
      <w:proofErr w:type="gramStart"/>
      <w:r>
        <w:rPr>
          <w:color w:val="000000"/>
          <w:sz w:val="20"/>
          <w:szCs w:val="20"/>
        </w:rPr>
        <w:t>code</w:t>
      </w:r>
      <w:proofErr w:type="gramEnd"/>
      <w:r>
        <w:rPr>
          <w:color w:val="000000"/>
          <w:sz w:val="20"/>
          <w:szCs w:val="20"/>
        </w:rPr>
        <w:t xml:space="preserve"> which is not clear here, you can either:</w:t>
      </w:r>
    </w:p>
    <w:p w14:paraId="4F9E57B6" w14:textId="77777777" w:rsidR="005E7711" w:rsidRDefault="005E7711" w:rsidP="006B32B4">
      <w:pPr>
        <w:jc w:val="left"/>
      </w:pPr>
      <w:r>
        <w:rPr>
          <w:color w:val="000000"/>
          <w:sz w:val="20"/>
          <w:szCs w:val="20"/>
        </w:rPr>
        <w:t>(1) write in the text how you determined if an eye movement was a saccade.</w:t>
      </w:r>
    </w:p>
    <w:p w14:paraId="0897B437" w14:textId="77777777" w:rsidR="005E7711" w:rsidRDefault="005E7711" w:rsidP="006B32B4">
      <w:pPr>
        <w:jc w:val="left"/>
      </w:pPr>
      <w:r>
        <w:rPr>
          <w:color w:val="000000"/>
          <w:sz w:val="20"/>
          <w:szCs w:val="20"/>
        </w:rPr>
        <w:t xml:space="preserve">(2) Add a figure that </w:t>
      </w:r>
      <w:proofErr w:type="spellStart"/>
      <w:r>
        <w:rPr>
          <w:color w:val="000000"/>
          <w:sz w:val="20"/>
          <w:szCs w:val="20"/>
        </w:rPr>
        <w:t>visualises</w:t>
      </w:r>
      <w:proofErr w:type="spellEnd"/>
      <w:r>
        <w:rPr>
          <w:color w:val="000000"/>
          <w:sz w:val="20"/>
          <w:szCs w:val="20"/>
        </w:rPr>
        <w:t xml:space="preserve"> the process of determining whether an eye movement was a saccade.</w:t>
      </w:r>
    </w:p>
    <w:p w14:paraId="4E92A5A0" w14:textId="77777777" w:rsidR="005E7711" w:rsidRDefault="005E7711" w:rsidP="006B32B4">
      <w:pPr>
        <w:jc w:val="left"/>
      </w:pPr>
      <w:r>
        <w:rPr>
          <w:color w:val="000000"/>
          <w:sz w:val="20"/>
          <w:szCs w:val="20"/>
        </w:rPr>
        <w:t>You can choose the option that is easier for you.</w:t>
      </w:r>
    </w:p>
  </w:comment>
  <w:comment w:id="350" w:author="Yaara Erez" w:date="2024-09-21T10:01:00Z" w:initials="YE">
    <w:p w14:paraId="2AD5C727" w14:textId="77777777" w:rsidR="00302C86" w:rsidRDefault="00302C86" w:rsidP="003F54B9">
      <w:pPr>
        <w:jc w:val="left"/>
      </w:pPr>
      <w:r>
        <w:rPr>
          <w:rStyle w:val="CommentReference"/>
        </w:rPr>
        <w:annotationRef/>
      </w:r>
      <w:r>
        <w:rPr>
          <w:color w:val="000000"/>
          <w:sz w:val="20"/>
          <w:szCs w:val="20"/>
        </w:rPr>
        <w:t xml:space="preserve">How did </w:t>
      </w:r>
      <w:proofErr w:type="spellStart"/>
      <w:r>
        <w:rPr>
          <w:color w:val="000000"/>
          <w:sz w:val="20"/>
          <w:szCs w:val="20"/>
        </w:rPr>
        <w:t>you</w:t>
      </w:r>
      <w:proofErr w:type="spellEnd"/>
      <w:r>
        <w:rPr>
          <w:color w:val="000000"/>
          <w:sz w:val="20"/>
          <w:szCs w:val="20"/>
        </w:rPr>
        <w:t xml:space="preserve"> number the references? They should be numbered according to the order that they appear in the text. A reference manager (such as Zotero) would automatically do that for you.</w:t>
      </w:r>
    </w:p>
  </w:comment>
  <w:comment w:id="351" w:author="Yaara Erez" w:date="2024-09-21T10:05:00Z" w:initials="YE">
    <w:p w14:paraId="18F964FA" w14:textId="77777777" w:rsidR="007336D4" w:rsidRDefault="007336D4" w:rsidP="00C71E11">
      <w:pPr>
        <w:jc w:val="left"/>
      </w:pPr>
      <w:r>
        <w:rPr>
          <w:rStyle w:val="CommentReference"/>
        </w:rPr>
        <w:annotationRef/>
      </w:r>
      <w:r>
        <w:rPr>
          <w:color w:val="000000"/>
          <w:sz w:val="20"/>
          <w:szCs w:val="20"/>
        </w:rPr>
        <w:t>It’s nice that you give concrete examples from studies (here and in other parts of the document)</w:t>
      </w:r>
    </w:p>
  </w:comment>
  <w:comment w:id="360" w:author="Yaara Erez" w:date="2024-09-21T10:03:00Z" w:initials="YE">
    <w:p w14:paraId="3D9CC962" w14:textId="60B4A045" w:rsidR="007336D4" w:rsidRDefault="007336D4" w:rsidP="003C20E9">
      <w:pPr>
        <w:jc w:val="left"/>
      </w:pPr>
      <w:r>
        <w:rPr>
          <w:rStyle w:val="CommentReference"/>
        </w:rPr>
        <w:annotationRef/>
      </w:r>
      <w:r>
        <w:rPr>
          <w:color w:val="000000"/>
          <w:sz w:val="20"/>
          <w:szCs w:val="20"/>
        </w:rPr>
        <w:t xml:space="preserve">And importantly - capture depth effects that are much more prominent in the VR environment </w:t>
      </w:r>
    </w:p>
  </w:comment>
  <w:comment w:id="361" w:author="Yaara Erez" w:date="2024-09-21T10:03:00Z" w:initials="YE">
    <w:p w14:paraId="6F8237A1" w14:textId="77777777" w:rsidR="007336D4" w:rsidRDefault="007336D4" w:rsidP="00873C79">
      <w:pPr>
        <w:jc w:val="left"/>
      </w:pPr>
      <w:r>
        <w:rPr>
          <w:rStyle w:val="CommentReference"/>
        </w:rPr>
        <w:annotationRef/>
      </w:r>
      <w:r>
        <w:rPr>
          <w:color w:val="000000"/>
          <w:sz w:val="20"/>
          <w:szCs w:val="20"/>
        </w:rPr>
        <w:t>Which two?</w:t>
      </w:r>
    </w:p>
  </w:comment>
  <w:comment w:id="366" w:author="Yaara Erez" w:date="2024-09-21T10:07:00Z" w:initials="YE">
    <w:p w14:paraId="4F92FFBC" w14:textId="77777777" w:rsidR="007336D4" w:rsidRDefault="007336D4" w:rsidP="00853FA3">
      <w:pPr>
        <w:jc w:val="left"/>
      </w:pPr>
      <w:r>
        <w:rPr>
          <w:rStyle w:val="CommentReference"/>
        </w:rPr>
        <w:annotationRef/>
      </w:r>
      <w:r>
        <w:rPr>
          <w:color w:val="000000"/>
          <w:sz w:val="20"/>
          <w:szCs w:val="20"/>
        </w:rPr>
        <w:t xml:space="preserve">The sentence is unclear, please rephrase. Also, what is this section about? VR vs. real-world or vs. traditional computer-based testing? The title </w:t>
      </w:r>
      <w:proofErr w:type="spellStart"/>
      <w:r>
        <w:rPr>
          <w:color w:val="000000"/>
          <w:sz w:val="20"/>
          <w:szCs w:val="20"/>
        </w:rPr>
        <w:t>amay</w:t>
      </w:r>
      <w:proofErr w:type="spellEnd"/>
      <w:r>
        <w:rPr>
          <w:color w:val="000000"/>
          <w:sz w:val="20"/>
          <w:szCs w:val="20"/>
        </w:rPr>
        <w:t xml:space="preserve"> need to change as well to reflect the topic of the section, as well as some of the other sentences.</w:t>
      </w:r>
    </w:p>
  </w:comment>
  <w:comment w:id="367" w:author="Yaara Erez" w:date="2024-09-21T10:07:00Z" w:initials="YE">
    <w:p w14:paraId="2E8B56D2" w14:textId="77777777" w:rsidR="007336D4" w:rsidRDefault="007336D4" w:rsidP="00A162D0">
      <w:pPr>
        <w:jc w:val="left"/>
      </w:pPr>
      <w:r>
        <w:rPr>
          <w:rStyle w:val="CommentReference"/>
        </w:rPr>
        <w:annotationRef/>
      </w:r>
      <w:r>
        <w:rPr>
          <w:color w:val="000000"/>
          <w:sz w:val="20"/>
          <w:szCs w:val="20"/>
        </w:rPr>
        <w:t>Nice!</w:t>
      </w:r>
    </w:p>
  </w:comment>
  <w:comment w:id="372" w:author="Yaara Erez" w:date="2024-09-21T10:08:00Z" w:initials="YE">
    <w:p w14:paraId="5381AEFD" w14:textId="77777777" w:rsidR="00D12CE6" w:rsidRDefault="00D12CE6" w:rsidP="00F50854">
      <w:pPr>
        <w:jc w:val="left"/>
      </w:pPr>
      <w:r>
        <w:rPr>
          <w:rStyle w:val="CommentReference"/>
        </w:rPr>
        <w:annotationRef/>
      </w:r>
      <w:r>
        <w:rPr>
          <w:color w:val="000000"/>
          <w:sz w:val="20"/>
          <w:szCs w:val="20"/>
        </w:rPr>
        <w:t>Excellent section!</w:t>
      </w:r>
    </w:p>
  </w:comment>
  <w:comment w:id="376" w:author="Yaara Erez" w:date="2024-09-21T09:59:00Z" w:initials="YE">
    <w:p w14:paraId="3F8F0A79" w14:textId="77777777" w:rsidR="00951116" w:rsidRDefault="00951116" w:rsidP="00951116">
      <w:pPr>
        <w:jc w:val="left"/>
      </w:pPr>
      <w:r>
        <w:rPr>
          <w:rStyle w:val="CommentReference"/>
        </w:rPr>
        <w:annotationRef/>
      </w:r>
      <w:r>
        <w:rPr>
          <w:color w:val="000000"/>
          <w:sz w:val="20"/>
          <w:szCs w:val="20"/>
        </w:rPr>
        <w:t>This section fits better in the Methodology</w:t>
      </w:r>
    </w:p>
  </w:comment>
  <w:comment w:id="391" w:author="Yaara Erez" w:date="2024-09-21T09:58:00Z" w:initials="YE">
    <w:p w14:paraId="6D919254" w14:textId="77777777" w:rsidR="00951116" w:rsidRDefault="00951116" w:rsidP="00951116">
      <w:pPr>
        <w:jc w:val="left"/>
      </w:pPr>
      <w:r>
        <w:rPr>
          <w:rStyle w:val="CommentReference"/>
        </w:rPr>
        <w:annotationRef/>
      </w:r>
      <w:r>
        <w:rPr>
          <w:color w:val="000000"/>
          <w:sz w:val="20"/>
          <w:szCs w:val="20"/>
        </w:rPr>
        <w:t xml:space="preserve">Instead of </w:t>
      </w:r>
      <w:proofErr w:type="gramStart"/>
      <w:r>
        <w:rPr>
          <w:color w:val="000000"/>
          <w:sz w:val="20"/>
          <w:szCs w:val="20"/>
        </w:rPr>
        <w:t>code</w:t>
      </w:r>
      <w:proofErr w:type="gramEnd"/>
      <w:r>
        <w:rPr>
          <w:color w:val="000000"/>
          <w:sz w:val="20"/>
          <w:szCs w:val="20"/>
        </w:rPr>
        <w:t xml:space="preserve"> which is not clear here, you can either:</w:t>
      </w:r>
    </w:p>
    <w:p w14:paraId="04A7A092" w14:textId="77777777" w:rsidR="00951116" w:rsidRDefault="00951116" w:rsidP="00951116">
      <w:pPr>
        <w:jc w:val="left"/>
      </w:pPr>
      <w:r>
        <w:rPr>
          <w:color w:val="000000"/>
          <w:sz w:val="20"/>
          <w:szCs w:val="20"/>
        </w:rPr>
        <w:t>(1) write in the text how you determined if an eye movement was a saccade.</w:t>
      </w:r>
    </w:p>
    <w:p w14:paraId="2DC7C4DA" w14:textId="77777777" w:rsidR="00951116" w:rsidRDefault="00951116" w:rsidP="00951116">
      <w:pPr>
        <w:jc w:val="left"/>
      </w:pPr>
      <w:r>
        <w:rPr>
          <w:color w:val="000000"/>
          <w:sz w:val="20"/>
          <w:szCs w:val="20"/>
        </w:rPr>
        <w:t xml:space="preserve">(2) Add a figure that </w:t>
      </w:r>
      <w:proofErr w:type="spellStart"/>
      <w:r>
        <w:rPr>
          <w:color w:val="000000"/>
          <w:sz w:val="20"/>
          <w:szCs w:val="20"/>
        </w:rPr>
        <w:t>visualises</w:t>
      </w:r>
      <w:proofErr w:type="spellEnd"/>
      <w:r>
        <w:rPr>
          <w:color w:val="000000"/>
          <w:sz w:val="20"/>
          <w:szCs w:val="20"/>
        </w:rPr>
        <w:t xml:space="preserve"> the process of determining whether an eye movement was a saccade.</w:t>
      </w:r>
    </w:p>
    <w:p w14:paraId="63D7A16E" w14:textId="77777777" w:rsidR="00951116" w:rsidRDefault="00951116" w:rsidP="00951116">
      <w:pPr>
        <w:jc w:val="left"/>
      </w:pPr>
      <w:r>
        <w:rPr>
          <w:color w:val="000000"/>
          <w:sz w:val="20"/>
          <w:szCs w:val="20"/>
        </w:rPr>
        <w:t>You can choose the option that is easier for you.</w:t>
      </w:r>
    </w:p>
  </w:comment>
  <w:comment w:id="392" w:author="Elli Eidelman" w:date="2024-09-27T16:06:00Z" w:initials="EE">
    <w:p w14:paraId="4FE30B9E" w14:textId="392F3381" w:rsidR="00951116" w:rsidRDefault="00951116">
      <w:pPr>
        <w:pStyle w:val="CommentText"/>
      </w:pPr>
      <w:r>
        <w:rPr>
          <w:rStyle w:val="CommentReference"/>
        </w:rPr>
        <w:annotationRef/>
      </w:r>
      <w:r>
        <w:t>Did both</w:t>
      </w:r>
    </w:p>
  </w:comment>
  <w:comment w:id="400" w:author="Yaara Erez" w:date="2024-09-21T10:10:00Z" w:initials="YE">
    <w:p w14:paraId="3B8030CC" w14:textId="77777777" w:rsidR="00D12CE6" w:rsidRDefault="00D12CE6" w:rsidP="00845CC3">
      <w:pPr>
        <w:jc w:val="left"/>
      </w:pPr>
      <w:r>
        <w:rPr>
          <w:rStyle w:val="CommentReference"/>
        </w:rPr>
        <w:annotationRef/>
      </w:r>
      <w:r>
        <w:rPr>
          <w:color w:val="000000"/>
          <w:sz w:val="20"/>
          <w:szCs w:val="20"/>
        </w:rPr>
        <w:t>I think this and Figure 2 can be omitted as it’s less relevant, but it’s up to you whether you want to include it or not.</w:t>
      </w:r>
    </w:p>
  </w:comment>
  <w:comment w:id="401" w:author="Elli Eidelman" w:date="2024-09-27T16:28:00Z" w:initials="EE">
    <w:p w14:paraId="63A8BFFF" w14:textId="2DFFE90D" w:rsidR="005C58D3" w:rsidRDefault="005C58D3">
      <w:pPr>
        <w:pStyle w:val="CommentText"/>
      </w:pPr>
      <w:r>
        <w:rPr>
          <w:rStyle w:val="CommentReference"/>
        </w:rPr>
        <w:annotationRef/>
      </w:r>
      <w:r>
        <w:t>OK</w:t>
      </w:r>
    </w:p>
  </w:comment>
  <w:comment w:id="421" w:author="Yaara Erez" w:date="2024-09-21T10:18:00Z" w:initials="YE">
    <w:p w14:paraId="7C944E12" w14:textId="77777777" w:rsidR="00B55B3A" w:rsidRDefault="00B55B3A" w:rsidP="00CE0F47">
      <w:pPr>
        <w:jc w:val="left"/>
      </w:pPr>
      <w:r>
        <w:rPr>
          <w:rStyle w:val="CommentReference"/>
        </w:rPr>
        <w:annotationRef/>
      </w:r>
      <w:r>
        <w:rPr>
          <w:color w:val="000000"/>
          <w:sz w:val="20"/>
          <w:szCs w:val="20"/>
        </w:rPr>
        <w:t>or controller</w:t>
      </w:r>
    </w:p>
  </w:comment>
  <w:comment w:id="433" w:author="Yaara Erez" w:date="2024-09-21T10:14:00Z" w:initials="YE">
    <w:p w14:paraId="0BB6BE05" w14:textId="09BB632F" w:rsidR="00EE7F64" w:rsidRDefault="00EE7F64" w:rsidP="00483DFB">
      <w:pPr>
        <w:jc w:val="left"/>
      </w:pPr>
      <w:r>
        <w:rPr>
          <w:rStyle w:val="CommentReference"/>
        </w:rPr>
        <w:annotationRef/>
      </w:r>
      <w:r>
        <w:rPr>
          <w:sz w:val="20"/>
          <w:szCs w:val="20"/>
        </w:rPr>
        <w:t>I can’t see it… what am I missing?</w:t>
      </w:r>
    </w:p>
  </w:comment>
  <w:comment w:id="434" w:author="Elli Eidelman" w:date="2024-09-27T16:30:00Z" w:initials="EE">
    <w:p w14:paraId="2C6171FA" w14:textId="673CA95B" w:rsidR="0037614E" w:rsidRDefault="0037614E">
      <w:pPr>
        <w:pStyle w:val="CommentText"/>
      </w:pPr>
      <w:r>
        <w:rPr>
          <w:rStyle w:val="CommentReference"/>
        </w:rPr>
        <w:annotationRef/>
      </w:r>
      <w:r>
        <w:t xml:space="preserve">Gray </w:t>
      </w:r>
      <w:proofErr w:type="gramStart"/>
      <w:r>
        <w:t>tool box</w:t>
      </w:r>
      <w:proofErr w:type="gramEnd"/>
      <w:r>
        <w:t xml:space="preserve"> between the brown </w:t>
      </w:r>
      <w:proofErr w:type="spellStart"/>
      <w:r>
        <w:t>cloest</w:t>
      </w:r>
      <w:proofErr w:type="spellEnd"/>
      <w:r>
        <w:t xml:space="preserve"> and the gray desk on the far left of the picture</w:t>
      </w:r>
    </w:p>
  </w:comment>
  <w:comment w:id="435" w:author="Elli Eidelman" w:date="2024-09-27T16:30:00Z" w:initials="EE">
    <w:p w14:paraId="25A307CB" w14:textId="7A6EBD07" w:rsidR="0037614E" w:rsidRDefault="0037614E">
      <w:pPr>
        <w:pStyle w:val="CommentText"/>
      </w:pPr>
      <w:r>
        <w:rPr>
          <w:rStyle w:val="CommentReference"/>
        </w:rPr>
        <w:annotationRef/>
      </w:r>
    </w:p>
  </w:comment>
  <w:comment w:id="452" w:author="Yaara Erez" w:date="2024-09-21T10:15:00Z" w:initials="YE">
    <w:p w14:paraId="071234B5" w14:textId="77777777" w:rsidR="004B7FC0" w:rsidRDefault="004B7FC0" w:rsidP="00E22491">
      <w:pPr>
        <w:jc w:val="left"/>
      </w:pPr>
      <w:r>
        <w:rPr>
          <w:rStyle w:val="CommentReference"/>
        </w:rPr>
        <w:annotationRef/>
      </w:r>
      <w:r>
        <w:rPr>
          <w:color w:val="000000"/>
          <w:sz w:val="20"/>
          <w:szCs w:val="20"/>
        </w:rPr>
        <w:t>What is the target object here?</w:t>
      </w:r>
    </w:p>
  </w:comment>
  <w:comment w:id="453" w:author="Elli Eidelman" w:date="2024-09-27T16:31:00Z" w:initials="EE">
    <w:p w14:paraId="7E0BC166" w14:textId="3A363F86" w:rsidR="0037614E" w:rsidRDefault="0037614E">
      <w:pPr>
        <w:pStyle w:val="CommentText"/>
      </w:pPr>
      <w:r>
        <w:rPr>
          <w:rStyle w:val="CommentReference"/>
        </w:rPr>
        <w:annotationRef/>
      </w:r>
      <w:r>
        <w:t xml:space="preserve">Target is the same took box it is the same target </w:t>
      </w:r>
      <w:proofErr w:type="spellStart"/>
      <w:r>
        <w:t>through out</w:t>
      </w:r>
      <w:proofErr w:type="spellEnd"/>
      <w:r>
        <w:t xml:space="preserve"> the exp.</w:t>
      </w:r>
    </w:p>
  </w:comment>
  <w:comment w:id="454" w:author="Yaara Erez" w:date="2024-09-21T10:16:00Z" w:initials="YE">
    <w:p w14:paraId="354F2A3D" w14:textId="77777777" w:rsidR="004B7FC0" w:rsidRDefault="004B7FC0" w:rsidP="00475F2B">
      <w:pPr>
        <w:jc w:val="left"/>
      </w:pPr>
      <w:r>
        <w:rPr>
          <w:rStyle w:val="CommentReference"/>
        </w:rPr>
        <w:annotationRef/>
      </w:r>
      <w:r>
        <w:rPr>
          <w:color w:val="000000"/>
          <w:sz w:val="20"/>
          <w:szCs w:val="20"/>
        </w:rPr>
        <w:t>What are the clutter objects?</w:t>
      </w:r>
    </w:p>
  </w:comment>
  <w:comment w:id="455" w:author="Elli Eidelman" w:date="2024-09-27T16:32:00Z" w:initials="EE">
    <w:p w14:paraId="50334531" w14:textId="27604221" w:rsidR="0037614E" w:rsidRDefault="0037614E">
      <w:pPr>
        <w:pStyle w:val="CommentText"/>
      </w:pPr>
      <w:r>
        <w:rPr>
          <w:rStyle w:val="CommentReference"/>
        </w:rPr>
        <w:annotationRef/>
      </w:r>
      <w:r>
        <w:t xml:space="preserve">Clutter and small and large tools that I’ve added to the séance. Should I </w:t>
      </w:r>
      <w:proofErr w:type="spellStart"/>
      <w:r>
        <w:t>cericle</w:t>
      </w:r>
      <w:proofErr w:type="spellEnd"/>
      <w:r>
        <w:t xml:space="preserve"> those?</w:t>
      </w:r>
    </w:p>
  </w:comment>
  <w:comment w:id="496" w:author="Yaara Erez" w:date="2024-09-21T10:23:00Z" w:initials="YE">
    <w:p w14:paraId="0B4F55A7" w14:textId="77777777" w:rsidR="00454AE5" w:rsidRDefault="00454AE5" w:rsidP="00E03EE4">
      <w:pPr>
        <w:jc w:val="left"/>
      </w:pPr>
      <w:r>
        <w:rPr>
          <w:rStyle w:val="CommentReference"/>
        </w:rPr>
        <w:annotationRef/>
      </w:r>
      <w:r>
        <w:rPr>
          <w:color w:val="000000"/>
          <w:sz w:val="20"/>
          <w:szCs w:val="20"/>
        </w:rPr>
        <w:t>I don’t think this figure is needed</w:t>
      </w:r>
    </w:p>
  </w:comment>
  <w:comment w:id="509" w:author="Yaara Erez" w:date="2024-09-21T10:23:00Z" w:initials="YE">
    <w:p w14:paraId="2EAECA75" w14:textId="77777777" w:rsidR="00454AE5" w:rsidRDefault="00454AE5" w:rsidP="007F7706">
      <w:pPr>
        <w:jc w:val="left"/>
      </w:pPr>
      <w:r>
        <w:rPr>
          <w:rStyle w:val="CommentReference"/>
        </w:rPr>
        <w:annotationRef/>
      </w:r>
      <w:r>
        <w:rPr>
          <w:color w:val="000000"/>
          <w:sz w:val="20"/>
          <w:szCs w:val="20"/>
        </w:rPr>
        <w:t>I don’t think this is needed, can be omitted</w:t>
      </w:r>
    </w:p>
  </w:comment>
  <w:comment w:id="514" w:author="Elli Eidelman" w:date="2024-09-27T17:46:00Z" w:initials="EE">
    <w:p w14:paraId="2D72038E" w14:textId="0687FB2A" w:rsidR="002A7BAB" w:rsidRDefault="002A7BAB">
      <w:pPr>
        <w:pStyle w:val="CommentText"/>
      </w:pPr>
      <w:r>
        <w:rPr>
          <w:rStyle w:val="CommentReference"/>
        </w:rPr>
        <w:annotationRef/>
      </w:r>
      <w:r>
        <w:t xml:space="preserve">It the following now </w:t>
      </w:r>
      <w:proofErr w:type="gramStart"/>
      <w:r>
        <w:t>more clear</w:t>
      </w:r>
      <w:proofErr w:type="gramEnd"/>
      <w:r>
        <w:t>?</w:t>
      </w:r>
    </w:p>
  </w:comment>
  <w:comment w:id="524" w:author="Yaara Erez" w:date="2024-09-21T10:46:00Z" w:initials="YE">
    <w:p w14:paraId="701BE9BD" w14:textId="77777777" w:rsidR="003250D3" w:rsidRDefault="003250D3" w:rsidP="008E6C4C">
      <w:pPr>
        <w:jc w:val="left"/>
      </w:pPr>
      <w:r>
        <w:rPr>
          <w:rStyle w:val="CommentReference"/>
        </w:rPr>
        <w:annotationRef/>
      </w:r>
      <w:r>
        <w:rPr>
          <w:color w:val="000000"/>
          <w:sz w:val="20"/>
          <w:szCs w:val="20"/>
        </w:rPr>
        <w:t>A separate CSV for each trial? This is not clear, please rephrase.</w:t>
      </w:r>
    </w:p>
  </w:comment>
  <w:comment w:id="555" w:author="Yaara Erez" w:date="2024-09-21T10:39:00Z" w:initials="YE">
    <w:p w14:paraId="1CAD1436" w14:textId="507F1916" w:rsidR="00666E8A" w:rsidRDefault="00666E8A" w:rsidP="0075192B">
      <w:pPr>
        <w:jc w:val="left"/>
      </w:pPr>
      <w:r>
        <w:rPr>
          <w:rStyle w:val="CommentReference"/>
        </w:rPr>
        <w:annotationRef/>
      </w:r>
      <w:r>
        <w:rPr>
          <w:color w:val="000000"/>
          <w:sz w:val="20"/>
          <w:szCs w:val="20"/>
        </w:rPr>
        <w:t>This is not clear, please rephrase. Perhaps split to 2 sentences.</w:t>
      </w:r>
    </w:p>
  </w:comment>
  <w:comment w:id="569" w:author="Yaara Erez" w:date="2024-09-21T10:41:00Z" w:initials="YE">
    <w:p w14:paraId="6FFE6C72" w14:textId="77777777" w:rsidR="00684189" w:rsidRDefault="00684189" w:rsidP="00726FD2">
      <w:pPr>
        <w:jc w:val="left"/>
      </w:pPr>
      <w:r>
        <w:rPr>
          <w:rStyle w:val="CommentReference"/>
        </w:rPr>
        <w:annotationRef/>
      </w:r>
      <w:r>
        <w:rPr>
          <w:color w:val="000000"/>
          <w:sz w:val="20"/>
          <w:szCs w:val="20"/>
        </w:rPr>
        <w:t>Please note that you switch between past, present and future tenses throughout. Better to be consistent (perhaps past tense? as you already completed the work)</w:t>
      </w:r>
    </w:p>
  </w:comment>
  <w:comment w:id="613" w:author="Yaara Erez" w:date="2024-09-21T10:49:00Z" w:initials="YE">
    <w:p w14:paraId="4695A73E" w14:textId="77777777" w:rsidR="00664C59" w:rsidRDefault="00664C59" w:rsidP="004E2179">
      <w:pPr>
        <w:jc w:val="left"/>
      </w:pPr>
      <w:r>
        <w:rPr>
          <w:rStyle w:val="CommentReference"/>
        </w:rPr>
        <w:annotationRef/>
      </w:r>
      <w:r>
        <w:rPr>
          <w:color w:val="000000"/>
          <w:sz w:val="20"/>
          <w:szCs w:val="20"/>
        </w:rPr>
        <w:t>This could have been much better represented in a graph… up to you.</w:t>
      </w:r>
    </w:p>
  </w:comment>
  <w:comment w:id="629" w:author="Yaara Erez" w:date="2024-09-21T10:51:00Z" w:initials="YE">
    <w:p w14:paraId="6C4DA674" w14:textId="77777777" w:rsidR="00D643AA" w:rsidRDefault="00D643AA" w:rsidP="00AC0998">
      <w:pPr>
        <w:jc w:val="left"/>
      </w:pPr>
      <w:r>
        <w:rPr>
          <w:rStyle w:val="CommentReference"/>
        </w:rPr>
        <w:annotationRef/>
      </w:r>
      <w:r>
        <w:rPr>
          <w:color w:val="000000"/>
          <w:sz w:val="20"/>
          <w:szCs w:val="20"/>
        </w:rPr>
        <w:t>The document doesn’t need to include code, but a description of the analysis steps and subsequent results.</w:t>
      </w:r>
    </w:p>
  </w:comment>
  <w:comment w:id="652" w:author="Yaara Erez" w:date="2024-09-21T10:52:00Z" w:initials="YE">
    <w:p w14:paraId="5378D0BE" w14:textId="77777777" w:rsidR="00D643AA" w:rsidRDefault="00D643AA" w:rsidP="00FD2E6C">
      <w:pPr>
        <w:jc w:val="left"/>
      </w:pPr>
      <w:r>
        <w:rPr>
          <w:rStyle w:val="CommentReference"/>
        </w:rPr>
        <w:annotationRef/>
      </w:r>
      <w:r>
        <w:rPr>
          <w:color w:val="000000"/>
          <w:sz w:val="20"/>
          <w:szCs w:val="20"/>
        </w:rPr>
        <w:t>Again, it’s hard to read and understand the results in a table. Much better in a graph…</w:t>
      </w:r>
    </w:p>
  </w:comment>
  <w:comment w:id="653" w:author="Elli Eidelman" w:date="2024-09-27T18:20:00Z" w:initials="EE">
    <w:p w14:paraId="2DD227F6" w14:textId="1DD177A2" w:rsidR="001132FC" w:rsidRDefault="001132FC">
      <w:pPr>
        <w:pStyle w:val="CommentText"/>
      </w:pPr>
      <w:r>
        <w:rPr>
          <w:rStyle w:val="CommentReference"/>
        </w:rPr>
        <w:annotationRef/>
      </w:r>
      <w:r>
        <w:t>Graphs are also presented following in next steps, this is just summary, I can remove</w:t>
      </w:r>
    </w:p>
  </w:comment>
  <w:comment w:id="663" w:author="Yaara Erez" w:date="2024-09-21T10:59:00Z" w:initials="YE">
    <w:p w14:paraId="2777B596" w14:textId="77777777" w:rsidR="00E9474B" w:rsidRDefault="00E9474B" w:rsidP="00B764BF">
      <w:pPr>
        <w:jc w:val="left"/>
      </w:pPr>
      <w:r>
        <w:rPr>
          <w:rStyle w:val="CommentReference"/>
        </w:rPr>
        <w:annotationRef/>
      </w:r>
      <w:r>
        <w:rPr>
          <w:color w:val="000000"/>
          <w:sz w:val="20"/>
          <w:szCs w:val="20"/>
        </w:rPr>
        <w:t xml:space="preserve">What is presented in the </w:t>
      </w:r>
      <w:proofErr w:type="spellStart"/>
      <w:r>
        <w:rPr>
          <w:color w:val="000000"/>
          <w:sz w:val="20"/>
          <w:szCs w:val="20"/>
        </w:rPr>
        <w:t>far_right</w:t>
      </w:r>
      <w:proofErr w:type="spellEnd"/>
      <w:r>
        <w:rPr>
          <w:color w:val="000000"/>
          <w:sz w:val="20"/>
          <w:szCs w:val="20"/>
        </w:rPr>
        <w:t xml:space="preserve"> column? Seems odd… if you think that it’s a bug and you can’t fix it then better not to present.</w:t>
      </w:r>
    </w:p>
  </w:comment>
  <w:comment w:id="664" w:author="Elli Eidelman" w:date="2024-09-27T18:25:00Z" w:initials="EE">
    <w:p w14:paraId="0CC936CA" w14:textId="419A96BA" w:rsidR="00E13B06" w:rsidRDefault="00E13B06">
      <w:pPr>
        <w:pStyle w:val="CommentText"/>
      </w:pPr>
      <w:r>
        <w:rPr>
          <w:rStyle w:val="CommentReference"/>
        </w:rPr>
        <w:annotationRef/>
      </w:r>
      <w:r>
        <w:t xml:space="preserve">I’m not sure why the box s like that. If you suggest </w:t>
      </w:r>
      <w:proofErr w:type="gramStart"/>
      <w:r>
        <w:t>to remove</w:t>
      </w:r>
      <w:proofErr w:type="gramEnd"/>
      <w:r>
        <w:t xml:space="preserve"> it from plot I’ll do it</w:t>
      </w:r>
    </w:p>
  </w:comment>
  <w:comment w:id="679" w:author="Yaara Erez" w:date="2024-09-21T11:05:00Z" w:initials="YE">
    <w:p w14:paraId="4D491A09" w14:textId="77777777" w:rsidR="002B3154" w:rsidRDefault="002B3154" w:rsidP="0039597F">
      <w:pPr>
        <w:jc w:val="left"/>
      </w:pPr>
      <w:r>
        <w:rPr>
          <w:rStyle w:val="CommentReference"/>
        </w:rPr>
        <w:annotationRef/>
      </w:r>
      <w:r>
        <w:rPr>
          <w:color w:val="000000"/>
          <w:sz w:val="20"/>
          <w:szCs w:val="20"/>
        </w:rPr>
        <w:t>This is not clear. Please rephrase and simplify. It seems to me from the results that the results were similar for all conditions. The far right seems to be larger than the others, but if you write that you need to use a statistical test to support that claim</w:t>
      </w:r>
    </w:p>
  </w:comment>
  <w:comment w:id="681" w:author="Yaara Erez" w:date="2024-09-21T10:59:00Z" w:initials="YE">
    <w:p w14:paraId="68CE269C" w14:textId="737C65FF" w:rsidR="00E9474B" w:rsidRDefault="00E9474B" w:rsidP="00862B90">
      <w:pPr>
        <w:jc w:val="left"/>
      </w:pPr>
      <w:r>
        <w:rPr>
          <w:rStyle w:val="CommentReference"/>
        </w:rPr>
        <w:annotationRef/>
      </w:r>
      <w:r>
        <w:rPr>
          <w:color w:val="000000"/>
          <w:sz w:val="20"/>
          <w:szCs w:val="20"/>
        </w:rPr>
        <w:t>What are the circles?</w:t>
      </w:r>
    </w:p>
  </w:comment>
  <w:comment w:id="682" w:author="Elli Eidelman" w:date="2024-09-27T21:48:00Z" w:initials="EE">
    <w:p w14:paraId="147DCA28" w14:textId="255EC169" w:rsidR="0021576F" w:rsidRDefault="0021576F">
      <w:pPr>
        <w:pStyle w:val="CommentText"/>
      </w:pPr>
      <w:r>
        <w:rPr>
          <w:rStyle w:val="CommentReference"/>
        </w:rPr>
        <w:annotationRef/>
      </w:r>
      <w:r>
        <w:t>Those are outliers. Should I remove them from plot / data?</w:t>
      </w:r>
    </w:p>
  </w:comment>
  <w:comment w:id="687" w:author="Yaara Erez" w:date="2024-09-21T11:08:00Z" w:initials="YE">
    <w:p w14:paraId="4270E6EC" w14:textId="77777777" w:rsidR="006043D2" w:rsidRDefault="006043D2" w:rsidP="001C1B62">
      <w:pPr>
        <w:jc w:val="left"/>
      </w:pPr>
      <w:r>
        <w:rPr>
          <w:rStyle w:val="CommentReference"/>
        </w:rPr>
        <w:annotationRef/>
      </w:r>
      <w:r>
        <w:rPr>
          <w:color w:val="000000"/>
          <w:sz w:val="20"/>
          <w:szCs w:val="20"/>
        </w:rPr>
        <w:t xml:space="preserve">I just rephrased your sentence, but I don’t </w:t>
      </w:r>
      <w:proofErr w:type="gramStart"/>
      <w:r>
        <w:rPr>
          <w:color w:val="000000"/>
          <w:sz w:val="20"/>
          <w:szCs w:val="20"/>
        </w:rPr>
        <w:t>actually see</w:t>
      </w:r>
      <w:proofErr w:type="gramEnd"/>
      <w:r>
        <w:rPr>
          <w:color w:val="000000"/>
          <w:sz w:val="20"/>
          <w:szCs w:val="20"/>
        </w:rPr>
        <w:t xml:space="preserve"> this in the graph</w:t>
      </w:r>
    </w:p>
  </w:comment>
  <w:comment w:id="702" w:author="Yaara Erez" w:date="2024-09-21T11:10:00Z" w:initials="YE">
    <w:p w14:paraId="0698EF63" w14:textId="77777777" w:rsidR="006043D2" w:rsidRDefault="006043D2" w:rsidP="00811FB5">
      <w:pPr>
        <w:jc w:val="left"/>
      </w:pPr>
      <w:r>
        <w:rPr>
          <w:rStyle w:val="CommentReference"/>
        </w:rPr>
        <w:annotationRef/>
      </w:r>
      <w:r>
        <w:rPr>
          <w:color w:val="000000"/>
          <w:sz w:val="20"/>
          <w:szCs w:val="20"/>
        </w:rPr>
        <w:t>Add that measures that are plotted. Also, the plots for trial duration seem quite odd. You should also explain the plots on the diagonal. For acceleration - what does a negative acceleration mean?</w:t>
      </w:r>
    </w:p>
  </w:comment>
  <w:comment w:id="703" w:author="Elli Eidelman" w:date="2024-09-27T21:50:00Z" w:initials="EE">
    <w:p w14:paraId="46BA1CAA" w14:textId="09D002AD" w:rsidR="0021576F" w:rsidRDefault="0021576F">
      <w:pPr>
        <w:pStyle w:val="CommentText"/>
      </w:pPr>
      <w:r>
        <w:rPr>
          <w:rStyle w:val="CommentReference"/>
        </w:rPr>
        <w:annotationRef/>
      </w:r>
      <w:r>
        <w:t>I didn’t understand this remark. Where should I add the information?</w:t>
      </w:r>
    </w:p>
  </w:comment>
  <w:comment w:id="714" w:author="Yaara Erez" w:date="2024-09-21T11:10:00Z" w:initials="YE">
    <w:p w14:paraId="5E416123" w14:textId="77777777" w:rsidR="006043D2" w:rsidRDefault="006043D2" w:rsidP="00761CA6">
      <w:pPr>
        <w:jc w:val="left"/>
      </w:pPr>
      <w:r>
        <w:rPr>
          <w:rStyle w:val="CommentReference"/>
        </w:rPr>
        <w:annotationRef/>
      </w:r>
      <w:r>
        <w:rPr>
          <w:color w:val="000000"/>
          <w:sz w:val="20"/>
          <w:szCs w:val="20"/>
        </w:rPr>
        <w:t>Please complete.</w:t>
      </w:r>
    </w:p>
  </w:comment>
  <w:comment w:id="716" w:author="Yaara Erez" w:date="2024-09-21T11:13:00Z" w:initials="YE">
    <w:p w14:paraId="3C965E03" w14:textId="77777777" w:rsidR="006043D2" w:rsidRDefault="006043D2" w:rsidP="00DF07B3">
      <w:pPr>
        <w:jc w:val="left"/>
      </w:pPr>
      <w:r>
        <w:rPr>
          <w:rStyle w:val="CommentReference"/>
        </w:rPr>
        <w:annotationRef/>
      </w:r>
      <w:r>
        <w:rPr>
          <w:color w:val="000000"/>
          <w:sz w:val="20"/>
          <w:szCs w:val="20"/>
        </w:rPr>
        <w:t>I don’t understand all the columns and some of them don’t make sense. For example, why including ‘timeout’ and ‘pressed’? What does ‘side’ mean? There is a mix between task conditions and eye movement/behavioral measures</w:t>
      </w:r>
    </w:p>
  </w:comment>
  <w:comment w:id="717" w:author="Elli Eidelman" w:date="2024-09-27T21:58:00Z" w:initials="EE">
    <w:p w14:paraId="55CBF465" w14:textId="469C7CF1" w:rsidR="005F7FA3" w:rsidRDefault="005F7FA3">
      <w:pPr>
        <w:pStyle w:val="CommentText"/>
      </w:pPr>
      <w:r>
        <w:rPr>
          <w:rStyle w:val="CommentReference"/>
        </w:rPr>
        <w:annotationRef/>
      </w:r>
      <w:r>
        <w:t xml:space="preserve">Should I remove those? It was straight from the data I </w:t>
      </w:r>
      <w:proofErr w:type="spellStart"/>
      <w:r>
        <w:t>aggrigated</w:t>
      </w:r>
      <w:proofErr w:type="spellEnd"/>
    </w:p>
  </w:comment>
  <w:comment w:id="721" w:author="Yaara Erez" w:date="2024-09-21T11:14:00Z" w:initials="YE">
    <w:p w14:paraId="7B3004B4" w14:textId="77777777" w:rsidR="006043D2" w:rsidRDefault="006043D2" w:rsidP="00084021">
      <w:pPr>
        <w:jc w:val="left"/>
      </w:pPr>
      <w:r>
        <w:rPr>
          <w:rStyle w:val="CommentReference"/>
        </w:rPr>
        <w:annotationRef/>
      </w:r>
      <w:r>
        <w:rPr>
          <w:sz w:val="20"/>
          <w:szCs w:val="20"/>
        </w:rPr>
        <w:t>The results of statistical tests should appear above together with the figure that shows the data and not as a separate section. For each comparison, you need to concisely describe the statistical testing result. For example: there were not significant differences between XXX and YYY (p&gt;0.05).</w:t>
      </w:r>
    </w:p>
  </w:comment>
  <w:comment w:id="722" w:author="Elli Eidelman" w:date="2024-09-27T21:59:00Z" w:initials="EE">
    <w:p w14:paraId="26C055BE" w14:textId="5984C151" w:rsidR="005F7FA3" w:rsidRDefault="005F7FA3">
      <w:pPr>
        <w:pStyle w:val="CommentText"/>
      </w:pPr>
      <w:r>
        <w:rPr>
          <w:rStyle w:val="CommentReference"/>
        </w:rPr>
        <w:annotationRef/>
      </w:r>
      <w:r>
        <w:t>But I divided the effort. First getting a first glance of the data and make so assumptions and then testing it.</w:t>
      </w:r>
    </w:p>
  </w:comment>
  <w:comment w:id="727" w:author="Yaara Erez" w:date="2024-09-21T11:13:00Z" w:initials="YE">
    <w:p w14:paraId="210BDB8F" w14:textId="7FD7254D" w:rsidR="006043D2" w:rsidRDefault="006043D2" w:rsidP="00091BDF">
      <w:pPr>
        <w:jc w:val="left"/>
      </w:pPr>
      <w:r>
        <w:rPr>
          <w:rStyle w:val="CommentReference"/>
        </w:rPr>
        <w:annotationRef/>
      </w:r>
      <w:r>
        <w:rPr>
          <w:sz w:val="20"/>
          <w:szCs w:val="20"/>
        </w:rPr>
        <w:t>Again, I don’t think you need to include code here. Same comment for the rest of the section</w:t>
      </w:r>
    </w:p>
  </w:comment>
  <w:comment w:id="738" w:author="Yaara Erez" w:date="2024-09-21T11:17:00Z" w:initials="YE">
    <w:p w14:paraId="3E8C1116" w14:textId="77777777" w:rsidR="006043D2" w:rsidRDefault="006043D2" w:rsidP="00793153">
      <w:pPr>
        <w:jc w:val="left"/>
      </w:pPr>
      <w:r>
        <w:rPr>
          <w:rStyle w:val="CommentReference"/>
        </w:rPr>
        <w:annotationRef/>
      </w:r>
      <w:r>
        <w:rPr>
          <w:color w:val="000000"/>
          <w:sz w:val="20"/>
          <w:szCs w:val="20"/>
        </w:rPr>
        <w:t xml:space="preserve">What are sides 1,2,3,4? I don’t understand the figure and not sure that you need </w:t>
      </w:r>
      <w:proofErr w:type="gramStart"/>
      <w:r>
        <w:rPr>
          <w:color w:val="000000"/>
          <w:sz w:val="20"/>
          <w:szCs w:val="20"/>
        </w:rPr>
        <w:t>it..</w:t>
      </w:r>
      <w:proofErr w:type="gramEnd"/>
    </w:p>
  </w:comment>
  <w:comment w:id="739" w:author="Elli Eidelman" w:date="2024-09-27T22:01:00Z" w:initials="EE">
    <w:p w14:paraId="28243ACF" w14:textId="0536A570" w:rsidR="00CD7FCF" w:rsidRDefault="00CD7FCF">
      <w:pPr>
        <w:pStyle w:val="CommentText"/>
      </w:pPr>
      <w:r>
        <w:rPr>
          <w:rStyle w:val="CommentReference"/>
        </w:rPr>
        <w:annotationRef/>
      </w:r>
      <w:r>
        <w:t>It’s a bit emphasizing that I have more saccadic movements when object placed near to the participant</w:t>
      </w:r>
    </w:p>
  </w:comment>
  <w:comment w:id="741" w:author="Yaara Erez" w:date="2024-09-21T11:18:00Z" w:initials="YE">
    <w:p w14:paraId="3D4C4D71" w14:textId="77777777" w:rsidR="006043D2" w:rsidRDefault="006043D2" w:rsidP="00244AF9">
      <w:pPr>
        <w:jc w:val="left"/>
      </w:pPr>
      <w:r>
        <w:rPr>
          <w:rStyle w:val="CommentReference"/>
        </w:rPr>
        <w:annotationRef/>
      </w:r>
      <w:r>
        <w:rPr>
          <w:color w:val="000000"/>
          <w:sz w:val="20"/>
          <w:szCs w:val="20"/>
        </w:rPr>
        <w:t>Again, the statistical testing needs to appear with the analysis/graphs above, and not as a separate section.</w:t>
      </w:r>
    </w:p>
  </w:comment>
  <w:comment w:id="1037" w:author="Yaara Erez" w:date="2024-09-21T11:30:00Z" w:initials="YE">
    <w:p w14:paraId="27849106" w14:textId="77777777" w:rsidR="00001606" w:rsidRDefault="00001606" w:rsidP="00001606">
      <w:pPr>
        <w:jc w:val="left"/>
      </w:pPr>
      <w:r>
        <w:rPr>
          <w:rStyle w:val="CommentReference"/>
        </w:rPr>
        <w:annotationRef/>
      </w:r>
      <w:r>
        <w:rPr>
          <w:color w:val="000000"/>
          <w:sz w:val="20"/>
          <w:szCs w:val="20"/>
        </w:rPr>
        <w:t xml:space="preserve">What was the motivation to use artificial data? To show that the model can actually capture differences when they appear in the </w:t>
      </w:r>
      <w:proofErr w:type="gramStart"/>
      <w:r>
        <w:rPr>
          <w:color w:val="000000"/>
          <w:sz w:val="20"/>
          <w:szCs w:val="20"/>
        </w:rPr>
        <w:t>data?</w:t>
      </w:r>
      <w:proofErr w:type="gramEnd"/>
      <w:r>
        <w:rPr>
          <w:color w:val="000000"/>
          <w:sz w:val="20"/>
          <w:szCs w:val="20"/>
        </w:rPr>
        <w:t xml:space="preserve"> Something else? This needs to be explicitly written (in the </w:t>
      </w:r>
      <w:proofErr w:type="spellStart"/>
      <w:r>
        <w:rPr>
          <w:color w:val="000000"/>
          <w:sz w:val="20"/>
          <w:szCs w:val="20"/>
        </w:rPr>
        <w:t>methods+results</w:t>
      </w:r>
      <w:proofErr w:type="spellEnd"/>
      <w:r>
        <w:rPr>
          <w:color w:val="000000"/>
          <w:sz w:val="20"/>
          <w:szCs w:val="20"/>
        </w:rPr>
        <w:t xml:space="preserve">, not here). Or otherwise omit. </w:t>
      </w:r>
      <w:proofErr w:type="gramStart"/>
      <w:r>
        <w:rPr>
          <w:color w:val="000000"/>
          <w:sz w:val="20"/>
          <w:szCs w:val="20"/>
        </w:rPr>
        <w:t>Also</w:t>
      </w:r>
      <w:proofErr w:type="gramEnd"/>
      <w:r>
        <w:rPr>
          <w:color w:val="000000"/>
          <w:sz w:val="20"/>
          <w:szCs w:val="20"/>
        </w:rPr>
        <w:t xml:space="preserve"> a reminder to use scientific writing. For example: To test XXXX, I next ran the same model on artificial data and used the following parameters:</w:t>
      </w:r>
    </w:p>
  </w:comment>
  <w:comment w:id="1274" w:author="Yaara Erez" w:date="2024-09-21T11:21:00Z" w:initials="YE">
    <w:p w14:paraId="0CBA6A98" w14:textId="77777777" w:rsidR="00BB0D1C" w:rsidRDefault="00BB0D1C" w:rsidP="0076695D">
      <w:pPr>
        <w:jc w:val="left"/>
      </w:pPr>
      <w:r>
        <w:rPr>
          <w:rStyle w:val="CommentReference"/>
        </w:rPr>
        <w:annotationRef/>
      </w:r>
      <w:r>
        <w:rPr>
          <w:sz w:val="20"/>
          <w:szCs w:val="20"/>
        </w:rPr>
        <w:t>Very long and unclear sentence. Please rephrase and use scientific writing</w:t>
      </w:r>
    </w:p>
  </w:comment>
  <w:comment w:id="1295" w:author="Yaara Erez" w:date="2024-09-21T11:23:00Z" w:initials="YE">
    <w:p w14:paraId="0ABC270C" w14:textId="77777777" w:rsidR="00242080" w:rsidRDefault="00242080" w:rsidP="00E709E8">
      <w:pPr>
        <w:jc w:val="left"/>
      </w:pPr>
      <w:r>
        <w:rPr>
          <w:rStyle w:val="CommentReference"/>
        </w:rPr>
        <w:annotationRef/>
      </w:r>
      <w:r>
        <w:rPr>
          <w:sz w:val="20"/>
          <w:szCs w:val="20"/>
        </w:rPr>
        <w:t>Not clear. Explicitly say what the expected effect previous studies showed</w:t>
      </w:r>
    </w:p>
  </w:comment>
  <w:comment w:id="1301" w:author="Yaara Erez" w:date="2024-09-21T11:24:00Z" w:initials="YE">
    <w:p w14:paraId="54394DAD" w14:textId="77777777" w:rsidR="00242080" w:rsidRDefault="00242080" w:rsidP="008375C7">
      <w:pPr>
        <w:jc w:val="left"/>
      </w:pPr>
      <w:r>
        <w:rPr>
          <w:rStyle w:val="CommentReference"/>
        </w:rPr>
        <w:annotationRef/>
      </w:r>
      <w:r>
        <w:rPr>
          <w:color w:val="000000"/>
          <w:sz w:val="20"/>
          <w:szCs w:val="20"/>
        </w:rPr>
        <w:t>This is not clear. Please be more specific. What should the additional study investigate?</w:t>
      </w:r>
    </w:p>
  </w:comment>
  <w:comment w:id="1315" w:author="Yaara Erez" w:date="2024-09-21T11:25:00Z" w:initials="YE">
    <w:p w14:paraId="6007DD52" w14:textId="77777777" w:rsidR="002B3CCA" w:rsidRDefault="002B3CCA" w:rsidP="001D0E45">
      <w:pPr>
        <w:jc w:val="left"/>
      </w:pPr>
      <w:r>
        <w:rPr>
          <w:rStyle w:val="CommentReference"/>
        </w:rPr>
        <w:annotationRef/>
      </w:r>
      <w:r>
        <w:rPr>
          <w:sz w:val="20"/>
          <w:szCs w:val="20"/>
        </w:rPr>
        <w:t>I didn’t get into the details of in this paragraph. But if you include this model in the project, this should appear in the results and not here (+ add details to the methodology). Also, results should be presented appropriately (e.g., in a table) and not as a screenshot from your code output. Also, you need to clearly state the motivation for using such a model. For example, even though none of the eye movement measures showed differences between task condition, it may be that their combination could indicate/predict the task condition (i.e., a multivariate approach).</w:t>
      </w:r>
    </w:p>
  </w:comment>
  <w:comment w:id="1329" w:author="Yaara Erez" w:date="2024-09-21T11:30:00Z" w:initials="YE">
    <w:p w14:paraId="1F7B4B01" w14:textId="77777777" w:rsidR="00B86EA3" w:rsidRDefault="00B86EA3" w:rsidP="00AC17C7">
      <w:pPr>
        <w:jc w:val="left"/>
      </w:pPr>
      <w:r>
        <w:rPr>
          <w:rStyle w:val="CommentReference"/>
        </w:rPr>
        <w:annotationRef/>
      </w:r>
      <w:r>
        <w:rPr>
          <w:color w:val="000000"/>
          <w:sz w:val="20"/>
          <w:szCs w:val="20"/>
        </w:rPr>
        <w:t xml:space="preserve">What was the motivation to use artificial data? To show that the model can actually capture differences when they appear in the </w:t>
      </w:r>
      <w:proofErr w:type="gramStart"/>
      <w:r>
        <w:rPr>
          <w:color w:val="000000"/>
          <w:sz w:val="20"/>
          <w:szCs w:val="20"/>
        </w:rPr>
        <w:t>data?</w:t>
      </w:r>
      <w:proofErr w:type="gramEnd"/>
      <w:r>
        <w:rPr>
          <w:color w:val="000000"/>
          <w:sz w:val="20"/>
          <w:szCs w:val="20"/>
        </w:rPr>
        <w:t xml:space="preserve"> Something else? This needs to be explicitly written (in the </w:t>
      </w:r>
      <w:proofErr w:type="spellStart"/>
      <w:r>
        <w:rPr>
          <w:color w:val="000000"/>
          <w:sz w:val="20"/>
          <w:szCs w:val="20"/>
        </w:rPr>
        <w:t>methods+results</w:t>
      </w:r>
      <w:proofErr w:type="spellEnd"/>
      <w:r>
        <w:rPr>
          <w:color w:val="000000"/>
          <w:sz w:val="20"/>
          <w:szCs w:val="20"/>
        </w:rPr>
        <w:t xml:space="preserve">, not here). Or otherwise omit. </w:t>
      </w:r>
      <w:proofErr w:type="gramStart"/>
      <w:r>
        <w:rPr>
          <w:color w:val="000000"/>
          <w:sz w:val="20"/>
          <w:szCs w:val="20"/>
        </w:rPr>
        <w:t>Also</w:t>
      </w:r>
      <w:proofErr w:type="gramEnd"/>
      <w:r>
        <w:rPr>
          <w:color w:val="000000"/>
          <w:sz w:val="20"/>
          <w:szCs w:val="20"/>
        </w:rPr>
        <w:t xml:space="preserve"> a reminder to use scientific writing. For example: To test XXXX, I next ran the same model on artificial data and used the following parameters:</w:t>
      </w:r>
    </w:p>
  </w:comment>
  <w:comment w:id="1347" w:author="Yaara Erez" w:date="2024-09-21T11:34:00Z" w:initials="YE">
    <w:p w14:paraId="4F5CE418" w14:textId="77777777" w:rsidR="00B86EA3" w:rsidRDefault="00B86EA3" w:rsidP="008E5BD4">
      <w:pPr>
        <w:jc w:val="left"/>
      </w:pPr>
      <w:r>
        <w:rPr>
          <w:rStyle w:val="CommentReference"/>
        </w:rPr>
        <w:annotationRef/>
      </w:r>
      <w:r>
        <w:rPr>
          <w:color w:val="000000"/>
          <w:sz w:val="20"/>
          <w:szCs w:val="20"/>
        </w:rPr>
        <w:t xml:space="preserve">As you wrote in the abstract, a main objective was to develop a framework, get eye tracking measurements, and test them on a specific case. </w:t>
      </w:r>
      <w:proofErr w:type="gramStart"/>
      <w:r>
        <w:rPr>
          <w:color w:val="000000"/>
          <w:sz w:val="20"/>
          <w:szCs w:val="20"/>
        </w:rPr>
        <w:t>So</w:t>
      </w:r>
      <w:proofErr w:type="gramEnd"/>
      <w:r>
        <w:rPr>
          <w:color w:val="000000"/>
          <w:sz w:val="20"/>
          <w:szCs w:val="20"/>
        </w:rPr>
        <w:t xml:space="preserve"> all of these should be included here as well.</w:t>
      </w:r>
    </w:p>
  </w:comment>
  <w:comment w:id="1350" w:author="Yaara Erez" w:date="2024-09-21T11:35:00Z" w:initials="YE">
    <w:p w14:paraId="67C02025" w14:textId="77777777" w:rsidR="00B86EA3" w:rsidRDefault="00B86EA3" w:rsidP="00700E39">
      <w:pPr>
        <w:jc w:val="left"/>
      </w:pPr>
      <w:r>
        <w:rPr>
          <w:rStyle w:val="CommentReference"/>
        </w:rPr>
        <w:annotationRef/>
      </w:r>
      <w:r>
        <w:rPr>
          <w:sz w:val="20"/>
          <w:szCs w:val="20"/>
        </w:rPr>
        <w:t xml:space="preserve">Where was that in the </w:t>
      </w:r>
      <w:proofErr w:type="gramStart"/>
      <w:r>
        <w:rPr>
          <w:sz w:val="20"/>
          <w:szCs w:val="20"/>
        </w:rPr>
        <w:t>results..?</w:t>
      </w:r>
      <w:proofErr w:type="gramEnd"/>
      <w:r>
        <w:rPr>
          <w:sz w:val="20"/>
          <w:szCs w:val="20"/>
        </w:rPr>
        <w:t xml:space="preserve"> This is not what the graphs show…</w:t>
      </w:r>
    </w:p>
  </w:comment>
  <w:comment w:id="1356" w:author="Yaara Erez" w:date="2024-09-21T11:37:00Z" w:initials="YE">
    <w:p w14:paraId="38EE4CCF" w14:textId="77777777" w:rsidR="00B86EA3" w:rsidRDefault="00B86EA3" w:rsidP="00396E47">
      <w:pPr>
        <w:jc w:val="left"/>
      </w:pPr>
      <w:r>
        <w:rPr>
          <w:rStyle w:val="CommentReference"/>
        </w:rPr>
        <w:annotationRef/>
      </w:r>
      <w:r>
        <w:rPr>
          <w:sz w:val="20"/>
          <w:szCs w:val="20"/>
        </w:rPr>
        <w:t xml:space="preserve">This is true. But a key point in the study was to develop the paradigm and framework and investigate the use of eye tracking data from the VR system, and not necessarily reach strong conclusions from the results themselves (otherwise we would need a much larger sample size in the first place). </w:t>
      </w:r>
      <w:proofErr w:type="gramStart"/>
      <w:r>
        <w:rPr>
          <w:sz w:val="20"/>
          <w:szCs w:val="20"/>
        </w:rPr>
        <w:t>So</w:t>
      </w:r>
      <w:proofErr w:type="gramEnd"/>
      <w:r>
        <w:rPr>
          <w:sz w:val="20"/>
          <w:szCs w:val="20"/>
        </w:rPr>
        <w:t xml:space="preserve"> it’s important to explicitly write that here.</w:t>
      </w:r>
    </w:p>
  </w:comment>
  <w:comment w:id="1363" w:author="Yaara Erez" w:date="2024-09-21T11:40:00Z" w:initials="YE">
    <w:p w14:paraId="5CE68DA1" w14:textId="77777777" w:rsidR="00A807C6" w:rsidRDefault="00A807C6" w:rsidP="00AA0E97">
      <w:pPr>
        <w:jc w:val="left"/>
      </w:pPr>
      <w:r>
        <w:rPr>
          <w:rStyle w:val="CommentReference"/>
        </w:rPr>
        <w:annotationRef/>
      </w:r>
      <w:r>
        <w:rPr>
          <w:sz w:val="20"/>
          <w:szCs w:val="20"/>
        </w:rPr>
        <w:t xml:space="preserve">Provide a link. Do not include participant data on </w:t>
      </w:r>
      <w:proofErr w:type="spellStart"/>
      <w:r>
        <w:rPr>
          <w:sz w:val="20"/>
          <w:szCs w:val="20"/>
        </w:rPr>
        <w:t>github</w:t>
      </w:r>
      <w:proofErr w:type="spellEnd"/>
      <w:r>
        <w:rPr>
          <w:sz w:val="20"/>
          <w:szCs w:val="20"/>
        </w:rPr>
        <w:t xml:space="preserve"> as it was a pilot-like </w:t>
      </w:r>
      <w:proofErr w:type="gramStart"/>
      <w:r>
        <w:rPr>
          <w:sz w:val="20"/>
          <w:szCs w:val="20"/>
        </w:rPr>
        <w:t>study</w:t>
      </w:r>
      <w:proofErr w:type="gramEnd"/>
      <w:r>
        <w:rPr>
          <w:sz w:val="20"/>
          <w:szCs w:val="20"/>
        </w:rPr>
        <w:t xml:space="preserve"> and participants did not sign consent.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B27BCC" w15:done="0"/>
  <w15:commentEx w15:paraId="794AB2DA" w15:done="1"/>
  <w15:commentEx w15:paraId="3E1E8A9C" w15:done="1"/>
  <w15:commentEx w15:paraId="5EBA7615" w15:done="0"/>
  <w15:commentEx w15:paraId="67A5B79A" w15:paraIdParent="5EBA7615" w15:done="0"/>
  <w15:commentEx w15:paraId="1F31159D" w15:paraIdParent="5EBA7615" w15:done="0"/>
  <w15:commentEx w15:paraId="411C0362" w15:done="1"/>
  <w15:commentEx w15:paraId="5B368930" w15:done="0"/>
  <w15:commentEx w15:paraId="534ED50F" w15:done="0"/>
  <w15:commentEx w15:paraId="4E92A5A0" w15:done="0"/>
  <w15:commentEx w15:paraId="2AD5C727" w15:done="0"/>
  <w15:commentEx w15:paraId="18F964FA" w15:done="0"/>
  <w15:commentEx w15:paraId="3D9CC962" w15:done="0"/>
  <w15:commentEx w15:paraId="6F8237A1" w15:done="0"/>
  <w15:commentEx w15:paraId="4F92FFBC" w15:done="0"/>
  <w15:commentEx w15:paraId="2E8B56D2" w15:done="0"/>
  <w15:commentEx w15:paraId="5381AEFD" w15:done="0"/>
  <w15:commentEx w15:paraId="3F8F0A79" w15:done="1"/>
  <w15:commentEx w15:paraId="63D7A16E" w15:done="1"/>
  <w15:commentEx w15:paraId="4FE30B9E" w15:paraIdParent="63D7A16E" w15:done="1"/>
  <w15:commentEx w15:paraId="3B8030CC" w15:done="1"/>
  <w15:commentEx w15:paraId="63A8BFFF" w15:paraIdParent="3B8030CC" w15:done="1"/>
  <w15:commentEx w15:paraId="7C944E12" w15:done="1"/>
  <w15:commentEx w15:paraId="0BB6BE05" w15:done="0"/>
  <w15:commentEx w15:paraId="2C6171FA" w15:paraIdParent="0BB6BE05" w15:done="0"/>
  <w15:commentEx w15:paraId="25A307CB" w15:paraIdParent="0BB6BE05" w15:done="0"/>
  <w15:commentEx w15:paraId="071234B5" w15:done="0"/>
  <w15:commentEx w15:paraId="7E0BC166" w15:paraIdParent="071234B5" w15:done="0"/>
  <w15:commentEx w15:paraId="354F2A3D" w15:done="0"/>
  <w15:commentEx w15:paraId="50334531" w15:paraIdParent="354F2A3D" w15:done="0"/>
  <w15:commentEx w15:paraId="0B4F55A7" w15:done="1"/>
  <w15:commentEx w15:paraId="2EAECA75" w15:done="1"/>
  <w15:commentEx w15:paraId="2D72038E" w15:done="0"/>
  <w15:commentEx w15:paraId="701BE9BD" w15:done="0"/>
  <w15:commentEx w15:paraId="1CAD1436" w15:done="0"/>
  <w15:commentEx w15:paraId="6FFE6C72" w15:done="0"/>
  <w15:commentEx w15:paraId="4695A73E" w15:done="1"/>
  <w15:commentEx w15:paraId="6C4DA674" w15:done="1"/>
  <w15:commentEx w15:paraId="5378D0BE" w15:done="0"/>
  <w15:commentEx w15:paraId="2DD227F6" w15:paraIdParent="5378D0BE" w15:done="0"/>
  <w15:commentEx w15:paraId="2777B596" w15:done="0"/>
  <w15:commentEx w15:paraId="0CC936CA" w15:paraIdParent="2777B596" w15:done="0"/>
  <w15:commentEx w15:paraId="4D491A09" w15:done="0"/>
  <w15:commentEx w15:paraId="68CE269C" w15:done="0"/>
  <w15:commentEx w15:paraId="147DCA28" w15:paraIdParent="68CE269C" w15:done="0"/>
  <w15:commentEx w15:paraId="4270E6EC" w15:done="0"/>
  <w15:commentEx w15:paraId="0698EF63" w15:done="0"/>
  <w15:commentEx w15:paraId="46BA1CAA" w15:paraIdParent="0698EF63" w15:done="0"/>
  <w15:commentEx w15:paraId="5E416123" w15:done="0"/>
  <w15:commentEx w15:paraId="3C965E03" w15:done="0"/>
  <w15:commentEx w15:paraId="55CBF465" w15:paraIdParent="3C965E03" w15:done="0"/>
  <w15:commentEx w15:paraId="7B3004B4" w15:done="0"/>
  <w15:commentEx w15:paraId="26C055BE" w15:paraIdParent="7B3004B4" w15:done="0"/>
  <w15:commentEx w15:paraId="210BDB8F" w15:done="1"/>
  <w15:commentEx w15:paraId="3E8C1116" w15:done="0"/>
  <w15:commentEx w15:paraId="28243ACF" w15:paraIdParent="3E8C1116" w15:done="0"/>
  <w15:commentEx w15:paraId="3D4C4D71" w15:done="0"/>
  <w15:commentEx w15:paraId="27849106" w15:done="1"/>
  <w15:commentEx w15:paraId="0CBA6A98" w15:done="1"/>
  <w15:commentEx w15:paraId="0ABC270C" w15:done="0"/>
  <w15:commentEx w15:paraId="54394DAD" w15:done="1"/>
  <w15:commentEx w15:paraId="6007DD52" w15:done="0"/>
  <w15:commentEx w15:paraId="1F7B4B01" w15:done="0"/>
  <w15:commentEx w15:paraId="4F5CE418" w15:done="0"/>
  <w15:commentEx w15:paraId="67C02025" w15:done="1"/>
  <w15:commentEx w15:paraId="38EE4CCF" w15:done="0"/>
  <w15:commentEx w15:paraId="5CE68DA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9B360BE" w16cex:dateUtc="2024-09-21T06:48:00Z"/>
  <w16cex:commentExtensible w16cex:durableId="6DEA97FD" w16cex:dateUtc="2024-09-21T06:48:00Z"/>
  <w16cex:commentExtensible w16cex:durableId="0CEAE8E9" w16cex:dateUtc="2024-09-21T06:50:00Z"/>
  <w16cex:commentExtensible w16cex:durableId="1D76CA80" w16cex:dateUtc="2024-09-21T06:54:00Z"/>
  <w16cex:commentExtensible w16cex:durableId="31F0DC8A" w16cex:dateUtc="2024-09-27T12:41:00Z"/>
  <w16cex:commentExtensible w16cex:durableId="6874E197" w16cex:dateUtc="2024-09-27T12:41:00Z"/>
  <w16cex:commentExtensible w16cex:durableId="138DF834" w16cex:dateUtc="2024-09-21T06:59:00Z"/>
  <w16cex:commentExtensible w16cex:durableId="3A6059E1" w16cex:dateUtc="2024-09-21T06:55:00Z"/>
  <w16cex:commentExtensible w16cex:durableId="16A54FEC" w16cex:dateUtc="2024-09-21T06:56:00Z"/>
  <w16cex:commentExtensible w16cex:durableId="0CE4DE19" w16cex:dateUtc="2024-09-21T06:58:00Z"/>
  <w16cex:commentExtensible w16cex:durableId="7663E47F" w16cex:dateUtc="2024-09-21T07:01:00Z"/>
  <w16cex:commentExtensible w16cex:durableId="2571192F" w16cex:dateUtc="2024-09-21T07:05:00Z"/>
  <w16cex:commentExtensible w16cex:durableId="4EADC31B" w16cex:dateUtc="2024-09-21T07:03:00Z"/>
  <w16cex:commentExtensible w16cex:durableId="2494CB36" w16cex:dateUtc="2024-09-21T07:03:00Z"/>
  <w16cex:commentExtensible w16cex:durableId="695B7927" w16cex:dateUtc="2024-09-21T07:07:00Z"/>
  <w16cex:commentExtensible w16cex:durableId="481D1056" w16cex:dateUtc="2024-09-21T07:07:00Z"/>
  <w16cex:commentExtensible w16cex:durableId="4EFAC205" w16cex:dateUtc="2024-09-21T07:08:00Z"/>
  <w16cex:commentExtensible w16cex:durableId="4DFFBA97" w16cex:dateUtc="2024-09-21T06:59:00Z"/>
  <w16cex:commentExtensible w16cex:durableId="388710C8" w16cex:dateUtc="2024-09-21T06:58:00Z"/>
  <w16cex:commentExtensible w16cex:durableId="2D2A14E7" w16cex:dateUtc="2024-09-27T13:06:00Z"/>
  <w16cex:commentExtensible w16cex:durableId="2972E274" w16cex:dateUtc="2024-09-21T07:10:00Z"/>
  <w16cex:commentExtensible w16cex:durableId="2A7254CE" w16cex:dateUtc="2024-09-27T13:28:00Z"/>
  <w16cex:commentExtensible w16cex:durableId="20207AA8" w16cex:dateUtc="2024-09-21T07:18:00Z"/>
  <w16cex:commentExtensible w16cex:durableId="1761087E" w16cex:dateUtc="2024-09-21T07:14:00Z"/>
  <w16cex:commentExtensible w16cex:durableId="397EE0E2" w16cex:dateUtc="2024-09-27T13:30:00Z"/>
  <w16cex:commentExtensible w16cex:durableId="3FA50377" w16cex:dateUtc="2024-09-27T13:30:00Z"/>
  <w16cex:commentExtensible w16cex:durableId="3D670172" w16cex:dateUtc="2024-09-21T07:15:00Z"/>
  <w16cex:commentExtensible w16cex:durableId="44329939" w16cex:dateUtc="2024-09-27T13:31:00Z"/>
  <w16cex:commentExtensible w16cex:durableId="4C787A4F" w16cex:dateUtc="2024-09-21T07:16:00Z"/>
  <w16cex:commentExtensible w16cex:durableId="4906408B" w16cex:dateUtc="2024-09-27T13:32:00Z"/>
  <w16cex:commentExtensible w16cex:durableId="32E69C46" w16cex:dateUtc="2024-09-21T07:23:00Z"/>
  <w16cex:commentExtensible w16cex:durableId="77CEEEDC" w16cex:dateUtc="2024-09-21T07:23:00Z"/>
  <w16cex:commentExtensible w16cex:durableId="50C65FC6" w16cex:dateUtc="2024-09-27T14:46:00Z"/>
  <w16cex:commentExtensible w16cex:durableId="6FAE9681" w16cex:dateUtc="2024-09-21T07:46:00Z"/>
  <w16cex:commentExtensible w16cex:durableId="6FD14F3C" w16cex:dateUtc="2024-09-21T07:39:00Z"/>
  <w16cex:commentExtensible w16cex:durableId="4751A22F" w16cex:dateUtc="2024-09-21T07:41:00Z"/>
  <w16cex:commentExtensible w16cex:durableId="703459B2" w16cex:dateUtc="2024-09-21T07:49:00Z"/>
  <w16cex:commentExtensible w16cex:durableId="080F78F6" w16cex:dateUtc="2024-09-21T07:51:00Z"/>
  <w16cex:commentExtensible w16cex:durableId="6BD70BB5" w16cex:dateUtc="2024-09-21T07:52:00Z"/>
  <w16cex:commentExtensible w16cex:durableId="6A4001A5" w16cex:dateUtc="2024-09-27T15:20:00Z"/>
  <w16cex:commentExtensible w16cex:durableId="17249C8E" w16cex:dateUtc="2024-09-21T07:59:00Z"/>
  <w16cex:commentExtensible w16cex:durableId="3241CA39" w16cex:dateUtc="2024-09-27T15:25:00Z"/>
  <w16cex:commentExtensible w16cex:durableId="1C29F06D" w16cex:dateUtc="2024-09-21T08:05:00Z"/>
  <w16cex:commentExtensible w16cex:durableId="1511E390" w16cex:dateUtc="2024-09-21T07:59:00Z"/>
  <w16cex:commentExtensible w16cex:durableId="55505B70" w16cex:dateUtc="2024-09-27T18:48:00Z"/>
  <w16cex:commentExtensible w16cex:durableId="70869989" w16cex:dateUtc="2024-09-21T08:08:00Z"/>
  <w16cex:commentExtensible w16cex:durableId="2CD779ED" w16cex:dateUtc="2024-09-21T08:10:00Z"/>
  <w16cex:commentExtensible w16cex:durableId="3B541652" w16cex:dateUtc="2024-09-27T18:50:00Z"/>
  <w16cex:commentExtensible w16cex:durableId="67433A29" w16cex:dateUtc="2024-09-21T08:10:00Z"/>
  <w16cex:commentExtensible w16cex:durableId="236115FA" w16cex:dateUtc="2024-09-21T08:13:00Z"/>
  <w16cex:commentExtensible w16cex:durableId="4D4D2490" w16cex:dateUtc="2024-09-27T18:58:00Z"/>
  <w16cex:commentExtensible w16cex:durableId="68CE9EC3" w16cex:dateUtc="2024-09-21T08:14:00Z"/>
  <w16cex:commentExtensible w16cex:durableId="40F8D563" w16cex:dateUtc="2024-09-27T18:59:00Z"/>
  <w16cex:commentExtensible w16cex:durableId="7D33400F" w16cex:dateUtc="2024-09-21T08:13:00Z"/>
  <w16cex:commentExtensible w16cex:durableId="39E2AB6E" w16cex:dateUtc="2024-09-21T08:17:00Z"/>
  <w16cex:commentExtensible w16cex:durableId="12209743" w16cex:dateUtc="2024-09-27T19:01:00Z"/>
  <w16cex:commentExtensible w16cex:durableId="42250426" w16cex:dateUtc="2024-09-21T08:18:00Z"/>
  <w16cex:commentExtensible w16cex:durableId="51DA0A79" w16cex:dateUtc="2024-09-21T08:30:00Z"/>
  <w16cex:commentExtensible w16cex:durableId="421F59BC" w16cex:dateUtc="2024-09-21T08:21:00Z"/>
  <w16cex:commentExtensible w16cex:durableId="6F8F9B5A" w16cex:dateUtc="2024-09-21T08:23:00Z"/>
  <w16cex:commentExtensible w16cex:durableId="7F528327" w16cex:dateUtc="2024-09-21T08:24:00Z"/>
  <w16cex:commentExtensible w16cex:durableId="1658D8B3" w16cex:dateUtc="2024-09-21T08:25:00Z"/>
  <w16cex:commentExtensible w16cex:durableId="5C555D76" w16cex:dateUtc="2024-09-21T08:30:00Z"/>
  <w16cex:commentExtensible w16cex:durableId="5E0693A3" w16cex:dateUtc="2024-09-21T08:34:00Z"/>
  <w16cex:commentExtensible w16cex:durableId="65484E62" w16cex:dateUtc="2024-09-21T08:35:00Z"/>
  <w16cex:commentExtensible w16cex:durableId="25E179F9" w16cex:dateUtc="2024-09-21T08:37:00Z"/>
  <w16cex:commentExtensible w16cex:durableId="2FC6B948" w16cex:dateUtc="2024-09-21T08: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B27BCC" w16cid:durableId="39B360BE"/>
  <w16cid:commentId w16cid:paraId="794AB2DA" w16cid:durableId="6DEA97FD"/>
  <w16cid:commentId w16cid:paraId="3E1E8A9C" w16cid:durableId="0CEAE8E9"/>
  <w16cid:commentId w16cid:paraId="5EBA7615" w16cid:durableId="1D76CA80"/>
  <w16cid:commentId w16cid:paraId="67A5B79A" w16cid:durableId="31F0DC8A"/>
  <w16cid:commentId w16cid:paraId="1F31159D" w16cid:durableId="6874E197"/>
  <w16cid:commentId w16cid:paraId="411C0362" w16cid:durableId="138DF834"/>
  <w16cid:commentId w16cid:paraId="5B368930" w16cid:durableId="3A6059E1"/>
  <w16cid:commentId w16cid:paraId="534ED50F" w16cid:durableId="16A54FEC"/>
  <w16cid:commentId w16cid:paraId="4E92A5A0" w16cid:durableId="0CE4DE19"/>
  <w16cid:commentId w16cid:paraId="2AD5C727" w16cid:durableId="7663E47F"/>
  <w16cid:commentId w16cid:paraId="18F964FA" w16cid:durableId="2571192F"/>
  <w16cid:commentId w16cid:paraId="3D9CC962" w16cid:durableId="4EADC31B"/>
  <w16cid:commentId w16cid:paraId="6F8237A1" w16cid:durableId="2494CB36"/>
  <w16cid:commentId w16cid:paraId="4F92FFBC" w16cid:durableId="695B7927"/>
  <w16cid:commentId w16cid:paraId="2E8B56D2" w16cid:durableId="481D1056"/>
  <w16cid:commentId w16cid:paraId="5381AEFD" w16cid:durableId="4EFAC205"/>
  <w16cid:commentId w16cid:paraId="3F8F0A79" w16cid:durableId="4DFFBA97"/>
  <w16cid:commentId w16cid:paraId="63D7A16E" w16cid:durableId="388710C8"/>
  <w16cid:commentId w16cid:paraId="4FE30B9E" w16cid:durableId="2D2A14E7"/>
  <w16cid:commentId w16cid:paraId="3B8030CC" w16cid:durableId="2972E274"/>
  <w16cid:commentId w16cid:paraId="63A8BFFF" w16cid:durableId="2A7254CE"/>
  <w16cid:commentId w16cid:paraId="7C944E12" w16cid:durableId="20207AA8"/>
  <w16cid:commentId w16cid:paraId="0BB6BE05" w16cid:durableId="1761087E"/>
  <w16cid:commentId w16cid:paraId="2C6171FA" w16cid:durableId="397EE0E2"/>
  <w16cid:commentId w16cid:paraId="25A307CB" w16cid:durableId="3FA50377"/>
  <w16cid:commentId w16cid:paraId="071234B5" w16cid:durableId="3D670172"/>
  <w16cid:commentId w16cid:paraId="7E0BC166" w16cid:durableId="44329939"/>
  <w16cid:commentId w16cid:paraId="354F2A3D" w16cid:durableId="4C787A4F"/>
  <w16cid:commentId w16cid:paraId="50334531" w16cid:durableId="4906408B"/>
  <w16cid:commentId w16cid:paraId="0B4F55A7" w16cid:durableId="32E69C46"/>
  <w16cid:commentId w16cid:paraId="2EAECA75" w16cid:durableId="77CEEEDC"/>
  <w16cid:commentId w16cid:paraId="2D72038E" w16cid:durableId="50C65FC6"/>
  <w16cid:commentId w16cid:paraId="701BE9BD" w16cid:durableId="6FAE9681"/>
  <w16cid:commentId w16cid:paraId="1CAD1436" w16cid:durableId="6FD14F3C"/>
  <w16cid:commentId w16cid:paraId="6FFE6C72" w16cid:durableId="4751A22F"/>
  <w16cid:commentId w16cid:paraId="4695A73E" w16cid:durableId="703459B2"/>
  <w16cid:commentId w16cid:paraId="6C4DA674" w16cid:durableId="080F78F6"/>
  <w16cid:commentId w16cid:paraId="5378D0BE" w16cid:durableId="6BD70BB5"/>
  <w16cid:commentId w16cid:paraId="2DD227F6" w16cid:durableId="6A4001A5"/>
  <w16cid:commentId w16cid:paraId="2777B596" w16cid:durableId="17249C8E"/>
  <w16cid:commentId w16cid:paraId="0CC936CA" w16cid:durableId="3241CA39"/>
  <w16cid:commentId w16cid:paraId="4D491A09" w16cid:durableId="1C29F06D"/>
  <w16cid:commentId w16cid:paraId="68CE269C" w16cid:durableId="1511E390"/>
  <w16cid:commentId w16cid:paraId="147DCA28" w16cid:durableId="55505B70"/>
  <w16cid:commentId w16cid:paraId="4270E6EC" w16cid:durableId="70869989"/>
  <w16cid:commentId w16cid:paraId="0698EF63" w16cid:durableId="2CD779ED"/>
  <w16cid:commentId w16cid:paraId="46BA1CAA" w16cid:durableId="3B541652"/>
  <w16cid:commentId w16cid:paraId="5E416123" w16cid:durableId="67433A29"/>
  <w16cid:commentId w16cid:paraId="3C965E03" w16cid:durableId="236115FA"/>
  <w16cid:commentId w16cid:paraId="55CBF465" w16cid:durableId="4D4D2490"/>
  <w16cid:commentId w16cid:paraId="7B3004B4" w16cid:durableId="68CE9EC3"/>
  <w16cid:commentId w16cid:paraId="26C055BE" w16cid:durableId="40F8D563"/>
  <w16cid:commentId w16cid:paraId="210BDB8F" w16cid:durableId="7D33400F"/>
  <w16cid:commentId w16cid:paraId="3E8C1116" w16cid:durableId="39E2AB6E"/>
  <w16cid:commentId w16cid:paraId="28243ACF" w16cid:durableId="12209743"/>
  <w16cid:commentId w16cid:paraId="3D4C4D71" w16cid:durableId="42250426"/>
  <w16cid:commentId w16cid:paraId="27849106" w16cid:durableId="51DA0A79"/>
  <w16cid:commentId w16cid:paraId="0CBA6A98" w16cid:durableId="421F59BC"/>
  <w16cid:commentId w16cid:paraId="0ABC270C" w16cid:durableId="6F8F9B5A"/>
  <w16cid:commentId w16cid:paraId="54394DAD" w16cid:durableId="7F528327"/>
  <w16cid:commentId w16cid:paraId="6007DD52" w16cid:durableId="1658D8B3"/>
  <w16cid:commentId w16cid:paraId="1F7B4B01" w16cid:durableId="5C555D76"/>
  <w16cid:commentId w16cid:paraId="4F5CE418" w16cid:durableId="5E0693A3"/>
  <w16cid:commentId w16cid:paraId="67C02025" w16cid:durableId="65484E62"/>
  <w16cid:commentId w16cid:paraId="38EE4CCF" w16cid:durableId="25E179F9"/>
  <w16cid:commentId w16cid:paraId="5CE68DA1" w16cid:durableId="2FC6B9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43F3CC" w14:textId="77777777" w:rsidR="002335A0" w:rsidRDefault="002335A0" w:rsidP="00872929">
      <w:r>
        <w:separator/>
      </w:r>
    </w:p>
  </w:endnote>
  <w:endnote w:type="continuationSeparator" w:id="0">
    <w:p w14:paraId="446B9100" w14:textId="77777777" w:rsidR="002335A0" w:rsidRDefault="002335A0" w:rsidP="008729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FedraSansBarilan-Medium">
    <w:altName w:val="Arial"/>
    <w:charset w:val="00"/>
    <w:family w:val="auto"/>
    <w:pitch w:val="variable"/>
    <w:sig w:usb0="00000000" w:usb1="40000000" w:usb2="00000000" w:usb3="00000000" w:csb0="00000021"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2881466"/>
      <w:docPartObj>
        <w:docPartGallery w:val="Page Numbers (Bottom of Page)"/>
        <w:docPartUnique/>
      </w:docPartObj>
    </w:sdtPr>
    <w:sdtContent>
      <w:p w14:paraId="46ED98A1" w14:textId="03303875" w:rsidR="00872929" w:rsidRDefault="008729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0666B6" w14:textId="44ED0AC9" w:rsidR="002C501C" w:rsidRDefault="002C501C" w:rsidP="008729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5A026" w14:textId="117E2A06" w:rsidR="00EF1D3B" w:rsidRDefault="00EF1D3B" w:rsidP="00872929">
    <w:pPr>
      <w:pStyle w:val="BasicParagraph"/>
      <w:rPr>
        <w:rtl/>
      </w:rPr>
    </w:pPr>
    <w:r>
      <w:rPr>
        <w:rFonts w:hint="cs"/>
        <w:b/>
        <w:bCs/>
        <w:rtl/>
      </w:rPr>
      <w:t>א</w:t>
    </w:r>
    <w:r w:rsidRPr="00722810">
      <w:rPr>
        <w:b/>
        <w:bCs/>
        <w:rtl/>
      </w:rPr>
      <w:t>וניברסיטת בר</w:t>
    </w:r>
    <w:r w:rsidRPr="00722810">
      <w:rPr>
        <w:rFonts w:hint="cs"/>
        <w:b/>
        <w:bCs/>
        <w:rtl/>
      </w:rPr>
      <w:t>-</w:t>
    </w:r>
    <w:r w:rsidRPr="00722810">
      <w:rPr>
        <w:b/>
        <w:bCs/>
        <w:rtl/>
      </w:rPr>
      <w:t>אילן</w:t>
    </w:r>
    <w:r>
      <w:rPr>
        <w:rtl/>
      </w:rPr>
      <w:t xml:space="preserve"> </w:t>
    </w:r>
    <w:r>
      <w:rPr>
        <w:color w:val="72C9EB"/>
        <w:rtl/>
      </w:rPr>
      <w:t>|</w:t>
    </w:r>
    <w:r>
      <w:rPr>
        <w:rtl/>
      </w:rPr>
      <w:t xml:space="preserve"> רמת גן, מיקוד 5290002 </w:t>
    </w:r>
    <w:r>
      <w:rPr>
        <w:color w:val="72C9EB"/>
        <w:rtl/>
      </w:rPr>
      <w:t>|</w:t>
    </w:r>
    <w:r>
      <w:rPr>
        <w:rtl/>
      </w:rPr>
      <w:t xml:space="preserve"> ישראל </w:t>
    </w:r>
  </w:p>
  <w:p w14:paraId="347DC6D8" w14:textId="301ED9EF" w:rsidR="00EF1D3B" w:rsidRPr="00F279CC" w:rsidRDefault="00EF1D3B" w:rsidP="00872929">
    <w:pPr>
      <w:pStyle w:val="BasicParagraph"/>
      <w:bidi w:val="0"/>
    </w:pPr>
    <w:proofErr w:type="spellStart"/>
    <w:r w:rsidRPr="00722810">
      <w:rPr>
        <w:rFonts w:cs="Arial"/>
        <w:b/>
        <w:bCs/>
        <w:rtl/>
      </w:rPr>
      <w:t>Bar</w:t>
    </w:r>
    <w:proofErr w:type="spellEnd"/>
    <w:r w:rsidRPr="00722810">
      <w:rPr>
        <w:rFonts w:cs="Arial"/>
        <w:b/>
        <w:bCs/>
      </w:rPr>
      <w:t>-</w:t>
    </w:r>
    <w:proofErr w:type="spellStart"/>
    <w:r w:rsidRPr="00722810">
      <w:rPr>
        <w:rFonts w:cs="Arial"/>
        <w:b/>
        <w:bCs/>
        <w:rtl/>
      </w:rPr>
      <w:t>Ilan</w:t>
    </w:r>
    <w:proofErr w:type="spellEnd"/>
    <w:r w:rsidRPr="00722810">
      <w:rPr>
        <w:rFonts w:cs="Arial"/>
        <w:b/>
        <w:bCs/>
      </w:rPr>
      <w:t xml:space="preserve"> </w:t>
    </w:r>
    <w:proofErr w:type="spellStart"/>
    <w:r w:rsidRPr="00722810">
      <w:rPr>
        <w:rFonts w:cs="Arial"/>
        <w:b/>
        <w:bCs/>
        <w:rtl/>
      </w:rPr>
      <w:t>University</w:t>
    </w:r>
    <w:proofErr w:type="spellEnd"/>
    <w:r>
      <w:rPr>
        <w:rFonts w:cs="Arial"/>
        <w:b/>
        <w:bCs/>
      </w:rPr>
      <w:t xml:space="preserve"> </w:t>
    </w:r>
    <w:r w:rsidRPr="00F279CC">
      <w:rPr>
        <w:rFonts w:hint="cs"/>
        <w:color w:val="72C9EB"/>
        <w:rtl/>
      </w:rPr>
      <w:t>|</w:t>
    </w:r>
    <w:r>
      <w:rPr>
        <w:rFonts w:cs="Arial"/>
      </w:rPr>
      <w:t xml:space="preserve"> </w:t>
    </w:r>
    <w:r w:rsidRPr="00F279CC">
      <w:rPr>
        <w:sz w:val="20"/>
      </w:rPr>
      <w:t>Ramat</w:t>
    </w:r>
    <w:r w:rsidRPr="00F279CC">
      <w:t>-</w:t>
    </w:r>
    <w:proofErr w:type="spellStart"/>
    <w:r w:rsidRPr="00F279CC">
      <w:rPr>
        <w:rtl/>
      </w:rPr>
      <w:t>Gan</w:t>
    </w:r>
    <w:proofErr w:type="spellEnd"/>
    <w:r w:rsidRPr="00F279CC">
      <w:t xml:space="preserve">, </w:t>
    </w:r>
    <w:r w:rsidRPr="00F279CC">
      <w:rPr>
        <w:color w:val="72C9EB"/>
        <w:rtl/>
      </w:rPr>
      <w:t>|</w:t>
    </w:r>
    <w:r w:rsidRPr="00F279CC">
      <w:rPr>
        <w:rtl/>
      </w:rPr>
      <w:t xml:space="preserve"> 5290002</w:t>
    </w:r>
    <w:r w:rsidRPr="00F279CC">
      <w:t xml:space="preserve"> </w:t>
    </w:r>
    <w:proofErr w:type="spellStart"/>
    <w:r w:rsidRPr="00F279CC">
      <w:rPr>
        <w:rtl/>
      </w:rPr>
      <w:t>Israel</w:t>
    </w:r>
    <w:proofErr w:type="spellEnd"/>
    <w:r w:rsidRPr="00F279CC">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964251" w14:textId="77777777" w:rsidR="002335A0" w:rsidRDefault="002335A0" w:rsidP="00872929">
      <w:r>
        <w:separator/>
      </w:r>
    </w:p>
  </w:footnote>
  <w:footnote w:type="continuationSeparator" w:id="0">
    <w:p w14:paraId="66C760F4" w14:textId="77777777" w:rsidR="002335A0" w:rsidRDefault="002335A0" w:rsidP="008729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E273C" w14:textId="590B31F2" w:rsidR="005C02DC" w:rsidRPr="00872929" w:rsidRDefault="00F66258" w:rsidP="00F66258">
    <w:pPr>
      <w:rPr>
        <w:sz w:val="20"/>
        <w:szCs w:val="20"/>
      </w:rPr>
    </w:pPr>
    <w:r w:rsidRPr="00F66258">
      <w:rPr>
        <w:sz w:val="20"/>
        <w:szCs w:val="20"/>
      </w:rPr>
      <w:t>Characterization of eye movement</w:t>
    </w:r>
    <w:ins w:id="1372" w:author="Yaara Erez" w:date="2024-09-21T09:44:00Z">
      <w:r w:rsidR="00F25B39">
        <w:rPr>
          <w:sz w:val="20"/>
          <w:szCs w:val="20"/>
        </w:rPr>
        <w:t>s</w:t>
      </w:r>
    </w:ins>
    <w:r w:rsidRPr="00F66258">
      <w:rPr>
        <w:sz w:val="20"/>
        <w:szCs w:val="20"/>
      </w:rPr>
      <w:t xml:space="preserve"> under cognitive load conditions in naturalistic environments using Virtual Reality</w:t>
    </w:r>
    <w:ins w:id="1373" w:author="Yaara Erez" w:date="2024-09-21T09:44:00Z">
      <w:r w:rsidR="00F25B39">
        <w:rPr>
          <w:sz w:val="20"/>
          <w:szCs w:val="20"/>
        </w:rPr>
        <w:t xml:space="preserve"> </w:t>
      </w:r>
    </w:ins>
    <w:del w:id="1374" w:author="Yaara Erez" w:date="2024-09-21T09:44:00Z">
      <w:r w:rsidDel="00D9493C">
        <w:rPr>
          <w:sz w:val="20"/>
          <w:szCs w:val="20"/>
        </w:rPr>
        <w:delText xml:space="preserve"> </w:delText>
      </w:r>
    </w:del>
    <w:r w:rsidR="001A0185">
      <w:rPr>
        <w:sz w:val="20"/>
        <w:szCs w:val="20"/>
      </w:rPr>
      <w:t>[</w:t>
    </w:r>
    <w:r w:rsidR="001A0185" w:rsidRPr="001A0185">
      <w:rPr>
        <w:sz w:val="20"/>
        <w:szCs w:val="20"/>
      </w:rPr>
      <w:t>Elli Eidelman</w:t>
    </w:r>
    <w:r w:rsidR="001A0185">
      <w:t>]</w:t>
    </w:r>
  </w:p>
  <w:p w14:paraId="149C09BE" w14:textId="3AC4131F" w:rsidR="0004420F" w:rsidRPr="002A433F" w:rsidRDefault="0004420F" w:rsidP="008729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8D8D8" w14:textId="1777BE68" w:rsidR="00C5668D" w:rsidRDefault="00226DE1" w:rsidP="00872929">
    <w:pPr>
      <w:pStyle w:val="name"/>
      <w:rPr>
        <w:rFonts w:ascii="Arial" w:hAnsi="Arial" w:cs="Arial"/>
        <w:sz w:val="10"/>
        <w:szCs w:val="10"/>
        <w:rtl/>
        <w:lang w:bidi="he-IL"/>
      </w:rPr>
    </w:pPr>
    <w:r>
      <w:rPr>
        <w:noProof/>
      </w:rPr>
      <w:drawing>
        <wp:anchor distT="0" distB="0" distL="114300" distR="114300" simplePos="0" relativeHeight="251659264" behindDoc="0" locked="0" layoutInCell="1" allowOverlap="1" wp14:anchorId="02D941AA" wp14:editId="309477B8">
          <wp:simplePos x="0" y="0"/>
          <wp:positionH relativeFrom="margin">
            <wp:posOffset>1713914</wp:posOffset>
          </wp:positionH>
          <wp:positionV relativeFrom="paragraph">
            <wp:posOffset>330026</wp:posOffset>
          </wp:positionV>
          <wp:extent cx="2959735" cy="808990"/>
          <wp:effectExtent l="0" t="0" r="0" b="0"/>
          <wp:wrapNone/>
          <wp:docPr id="4375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9735" cy="80899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866297"/>
    <w:multiLevelType w:val="hybridMultilevel"/>
    <w:tmpl w:val="43E2AF7C"/>
    <w:lvl w:ilvl="0" w:tplc="04090001">
      <w:start w:val="3"/>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60D6D"/>
    <w:multiLevelType w:val="multilevel"/>
    <w:tmpl w:val="92F8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505F0"/>
    <w:multiLevelType w:val="multilevel"/>
    <w:tmpl w:val="0C96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765624"/>
    <w:multiLevelType w:val="multilevel"/>
    <w:tmpl w:val="C946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F7573F"/>
    <w:multiLevelType w:val="multilevel"/>
    <w:tmpl w:val="CD44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3338CA"/>
    <w:multiLevelType w:val="multilevel"/>
    <w:tmpl w:val="BBC62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2F640C"/>
    <w:multiLevelType w:val="multilevel"/>
    <w:tmpl w:val="BC383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682C72"/>
    <w:multiLevelType w:val="hybridMultilevel"/>
    <w:tmpl w:val="9F589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D66FE0"/>
    <w:multiLevelType w:val="multilevel"/>
    <w:tmpl w:val="76344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4809C0"/>
    <w:multiLevelType w:val="multilevel"/>
    <w:tmpl w:val="29A4F8EA"/>
    <w:lvl w:ilvl="0">
      <w:start w:val="1"/>
      <w:numFmt w:val="decimal"/>
      <w:pStyle w:val="Heading1"/>
      <w:lvlText w:val="%1"/>
      <w:lvlJc w:val="left"/>
      <w:pPr>
        <w:ind w:left="857"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482C0FAE"/>
    <w:multiLevelType w:val="multilevel"/>
    <w:tmpl w:val="5D3C4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46554A"/>
    <w:multiLevelType w:val="hybridMultilevel"/>
    <w:tmpl w:val="9F589B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BC37B4"/>
    <w:multiLevelType w:val="multilevel"/>
    <w:tmpl w:val="8AD80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CD5718"/>
    <w:multiLevelType w:val="multilevel"/>
    <w:tmpl w:val="E9BC5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4A3EB0"/>
    <w:multiLevelType w:val="multilevel"/>
    <w:tmpl w:val="3B32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3D7F64"/>
    <w:multiLevelType w:val="multilevel"/>
    <w:tmpl w:val="C77EC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6C5265"/>
    <w:multiLevelType w:val="multilevel"/>
    <w:tmpl w:val="6738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B92786"/>
    <w:multiLevelType w:val="multilevel"/>
    <w:tmpl w:val="DA28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0119E4"/>
    <w:multiLevelType w:val="hybridMultilevel"/>
    <w:tmpl w:val="9F589B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18336131">
    <w:abstractNumId w:val="7"/>
  </w:num>
  <w:num w:numId="2" w16cid:durableId="2133741782">
    <w:abstractNumId w:val="18"/>
  </w:num>
  <w:num w:numId="3" w16cid:durableId="859854591">
    <w:abstractNumId w:val="11"/>
  </w:num>
  <w:num w:numId="4" w16cid:durableId="748767538">
    <w:abstractNumId w:val="9"/>
  </w:num>
  <w:num w:numId="5" w16cid:durableId="2034114377">
    <w:abstractNumId w:val="2"/>
  </w:num>
  <w:num w:numId="6" w16cid:durableId="2146467448">
    <w:abstractNumId w:val="16"/>
  </w:num>
  <w:num w:numId="7" w16cid:durableId="767387369">
    <w:abstractNumId w:val="1"/>
  </w:num>
  <w:num w:numId="8" w16cid:durableId="658188782">
    <w:abstractNumId w:val="10"/>
  </w:num>
  <w:num w:numId="9" w16cid:durableId="775439525">
    <w:abstractNumId w:val="13"/>
  </w:num>
  <w:num w:numId="10" w16cid:durableId="857038694">
    <w:abstractNumId w:val="4"/>
  </w:num>
  <w:num w:numId="11" w16cid:durableId="9723888">
    <w:abstractNumId w:val="3"/>
  </w:num>
  <w:num w:numId="12" w16cid:durableId="1100951927">
    <w:abstractNumId w:val="9"/>
  </w:num>
  <w:num w:numId="13" w16cid:durableId="763720164">
    <w:abstractNumId w:val="9"/>
  </w:num>
  <w:num w:numId="14" w16cid:durableId="1837259646">
    <w:abstractNumId w:val="8"/>
  </w:num>
  <w:num w:numId="15" w16cid:durableId="16258844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81625569">
    <w:abstractNumId w:val="9"/>
  </w:num>
  <w:num w:numId="17" w16cid:durableId="389305428">
    <w:abstractNumId w:val="12"/>
  </w:num>
  <w:num w:numId="18" w16cid:durableId="9548708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6911202">
    <w:abstractNumId w:val="9"/>
  </w:num>
  <w:num w:numId="20" w16cid:durableId="505362581">
    <w:abstractNumId w:val="15"/>
  </w:num>
  <w:num w:numId="21" w16cid:durableId="136020760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53624755">
    <w:abstractNumId w:val="9"/>
  </w:num>
  <w:num w:numId="23" w16cid:durableId="952513981">
    <w:abstractNumId w:val="5"/>
  </w:num>
  <w:num w:numId="24" w16cid:durableId="1207839419">
    <w:abstractNumId w:val="9"/>
  </w:num>
  <w:num w:numId="25" w16cid:durableId="198248487">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663933">
    <w:abstractNumId w:val="0"/>
  </w:num>
  <w:num w:numId="27" w16cid:durableId="35588896">
    <w:abstractNumId w:val="9"/>
  </w:num>
  <w:num w:numId="28" w16cid:durableId="66840778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61668280">
    <w:abstractNumId w:val="17"/>
  </w:num>
  <w:num w:numId="30" w16cid:durableId="1246766500">
    <w:abstractNumId w:val="14"/>
  </w:num>
  <w:num w:numId="31" w16cid:durableId="1531602840">
    <w:abstractNumId w:val="6"/>
  </w:num>
  <w:num w:numId="32" w16cid:durableId="158264465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51245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aara Erez">
    <w15:presenceInfo w15:providerId="AD" w15:userId="S::yechiey@biu.ac.il::34f977a6-2a87-4a63-af64-96f538bb8549"/>
  </w15:person>
  <w15:person w15:author="Elli Eidelman">
    <w15:presenceInfo w15:providerId="AD" w15:userId="S::ellia.eidelman@live.biu.ac.il::e3cadf10-e08b-454a-9d1b-2dc9f6b07c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attachedTemplate r:id="rId1"/>
  <w:trackRevision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YwMDYwsjCwsDC2NDRV0lEKTi0uzszPAykwqQUAODTtSywAAAA="/>
  </w:docVars>
  <w:rsids>
    <w:rsidRoot w:val="00B36774"/>
    <w:rsid w:val="00000CCE"/>
    <w:rsid w:val="00001606"/>
    <w:rsid w:val="000058A5"/>
    <w:rsid w:val="00022EB5"/>
    <w:rsid w:val="00024910"/>
    <w:rsid w:val="00030530"/>
    <w:rsid w:val="00031266"/>
    <w:rsid w:val="00031405"/>
    <w:rsid w:val="000319B7"/>
    <w:rsid w:val="00031A80"/>
    <w:rsid w:val="00032F3F"/>
    <w:rsid w:val="000338BE"/>
    <w:rsid w:val="000345AD"/>
    <w:rsid w:val="00036976"/>
    <w:rsid w:val="00036D3F"/>
    <w:rsid w:val="00043223"/>
    <w:rsid w:val="0004420F"/>
    <w:rsid w:val="00044BC7"/>
    <w:rsid w:val="000560D1"/>
    <w:rsid w:val="0006100E"/>
    <w:rsid w:val="00061782"/>
    <w:rsid w:val="00064951"/>
    <w:rsid w:val="00064C34"/>
    <w:rsid w:val="00071B64"/>
    <w:rsid w:val="000729B9"/>
    <w:rsid w:val="00074F27"/>
    <w:rsid w:val="00075F56"/>
    <w:rsid w:val="00076303"/>
    <w:rsid w:val="0007703D"/>
    <w:rsid w:val="00077494"/>
    <w:rsid w:val="0008190E"/>
    <w:rsid w:val="000830F2"/>
    <w:rsid w:val="00084011"/>
    <w:rsid w:val="00085CEF"/>
    <w:rsid w:val="0008612C"/>
    <w:rsid w:val="0008687F"/>
    <w:rsid w:val="000913C2"/>
    <w:rsid w:val="0009233C"/>
    <w:rsid w:val="0009458F"/>
    <w:rsid w:val="00097478"/>
    <w:rsid w:val="000A1B21"/>
    <w:rsid w:val="000A3081"/>
    <w:rsid w:val="000A4424"/>
    <w:rsid w:val="000A6161"/>
    <w:rsid w:val="000A7182"/>
    <w:rsid w:val="000A7430"/>
    <w:rsid w:val="000A7530"/>
    <w:rsid w:val="000B086A"/>
    <w:rsid w:val="000B0F7A"/>
    <w:rsid w:val="000B48FE"/>
    <w:rsid w:val="000C4F74"/>
    <w:rsid w:val="000C64BD"/>
    <w:rsid w:val="000C7175"/>
    <w:rsid w:val="000C7474"/>
    <w:rsid w:val="000D02AE"/>
    <w:rsid w:val="000D1D58"/>
    <w:rsid w:val="000D410D"/>
    <w:rsid w:val="000D7092"/>
    <w:rsid w:val="000E3AB8"/>
    <w:rsid w:val="000E3FDB"/>
    <w:rsid w:val="000E5896"/>
    <w:rsid w:val="000E5A8C"/>
    <w:rsid w:val="000E67DB"/>
    <w:rsid w:val="000F129F"/>
    <w:rsid w:val="000F12AC"/>
    <w:rsid w:val="000F1C02"/>
    <w:rsid w:val="000F2433"/>
    <w:rsid w:val="000F2DE9"/>
    <w:rsid w:val="000F2F6D"/>
    <w:rsid w:val="000F44A2"/>
    <w:rsid w:val="000F6715"/>
    <w:rsid w:val="00105AFD"/>
    <w:rsid w:val="00106C9B"/>
    <w:rsid w:val="001118F6"/>
    <w:rsid w:val="00112B90"/>
    <w:rsid w:val="001132FC"/>
    <w:rsid w:val="001214DA"/>
    <w:rsid w:val="0012634C"/>
    <w:rsid w:val="00126565"/>
    <w:rsid w:val="0013503E"/>
    <w:rsid w:val="00145E64"/>
    <w:rsid w:val="00146307"/>
    <w:rsid w:val="0016243E"/>
    <w:rsid w:val="001624CA"/>
    <w:rsid w:val="00167F5B"/>
    <w:rsid w:val="00170C59"/>
    <w:rsid w:val="0017707C"/>
    <w:rsid w:val="0018563E"/>
    <w:rsid w:val="0019197A"/>
    <w:rsid w:val="00192190"/>
    <w:rsid w:val="001A0185"/>
    <w:rsid w:val="001A16B8"/>
    <w:rsid w:val="001A4AF9"/>
    <w:rsid w:val="001A6DBF"/>
    <w:rsid w:val="001B07B8"/>
    <w:rsid w:val="001B1D94"/>
    <w:rsid w:val="001C0AF5"/>
    <w:rsid w:val="001C1C00"/>
    <w:rsid w:val="001C2B63"/>
    <w:rsid w:val="001C4229"/>
    <w:rsid w:val="001C483B"/>
    <w:rsid w:val="001C4972"/>
    <w:rsid w:val="001D79DD"/>
    <w:rsid w:val="001E0364"/>
    <w:rsid w:val="001E26A2"/>
    <w:rsid w:val="001E3382"/>
    <w:rsid w:val="001E5801"/>
    <w:rsid w:val="001E5F35"/>
    <w:rsid w:val="001E6251"/>
    <w:rsid w:val="001E6EEA"/>
    <w:rsid w:val="001E7D73"/>
    <w:rsid w:val="001F3619"/>
    <w:rsid w:val="001F4099"/>
    <w:rsid w:val="001F732A"/>
    <w:rsid w:val="001F7539"/>
    <w:rsid w:val="002007EC"/>
    <w:rsid w:val="002010CF"/>
    <w:rsid w:val="00201909"/>
    <w:rsid w:val="00203E44"/>
    <w:rsid w:val="00204DA0"/>
    <w:rsid w:val="00206DD1"/>
    <w:rsid w:val="002074BE"/>
    <w:rsid w:val="00210DD3"/>
    <w:rsid w:val="00213488"/>
    <w:rsid w:val="002148D9"/>
    <w:rsid w:val="0021576F"/>
    <w:rsid w:val="00215FBE"/>
    <w:rsid w:val="00215FEA"/>
    <w:rsid w:val="00220F34"/>
    <w:rsid w:val="0022328D"/>
    <w:rsid w:val="00224AD2"/>
    <w:rsid w:val="00224CD2"/>
    <w:rsid w:val="0022645C"/>
    <w:rsid w:val="00226DE1"/>
    <w:rsid w:val="002303A2"/>
    <w:rsid w:val="00232AD3"/>
    <w:rsid w:val="00232D7F"/>
    <w:rsid w:val="002335A0"/>
    <w:rsid w:val="0023464F"/>
    <w:rsid w:val="0024181F"/>
    <w:rsid w:val="00242080"/>
    <w:rsid w:val="00243DE3"/>
    <w:rsid w:val="002457F4"/>
    <w:rsid w:val="00245956"/>
    <w:rsid w:val="0024595C"/>
    <w:rsid w:val="00247E20"/>
    <w:rsid w:val="00254917"/>
    <w:rsid w:val="0026124E"/>
    <w:rsid w:val="00262F13"/>
    <w:rsid w:val="00264395"/>
    <w:rsid w:val="00264E4B"/>
    <w:rsid w:val="00265026"/>
    <w:rsid w:val="00271E4B"/>
    <w:rsid w:val="002841D7"/>
    <w:rsid w:val="00286513"/>
    <w:rsid w:val="00295871"/>
    <w:rsid w:val="00297EF2"/>
    <w:rsid w:val="002A06C2"/>
    <w:rsid w:val="002A08A2"/>
    <w:rsid w:val="002A433F"/>
    <w:rsid w:val="002A60D6"/>
    <w:rsid w:val="002A7BAB"/>
    <w:rsid w:val="002B3154"/>
    <w:rsid w:val="002B3345"/>
    <w:rsid w:val="002B3627"/>
    <w:rsid w:val="002B3CCA"/>
    <w:rsid w:val="002B569B"/>
    <w:rsid w:val="002B6208"/>
    <w:rsid w:val="002B65A3"/>
    <w:rsid w:val="002C1BD4"/>
    <w:rsid w:val="002C4CC5"/>
    <w:rsid w:val="002C501C"/>
    <w:rsid w:val="002C543F"/>
    <w:rsid w:val="002D236B"/>
    <w:rsid w:val="002D3FE4"/>
    <w:rsid w:val="002E23B3"/>
    <w:rsid w:val="002E6AF2"/>
    <w:rsid w:val="002E74B0"/>
    <w:rsid w:val="002F0A3A"/>
    <w:rsid w:val="002F0CB4"/>
    <w:rsid w:val="002F13ED"/>
    <w:rsid w:val="002F3661"/>
    <w:rsid w:val="002F43C5"/>
    <w:rsid w:val="002F4F30"/>
    <w:rsid w:val="002F6BA2"/>
    <w:rsid w:val="00302C86"/>
    <w:rsid w:val="00304474"/>
    <w:rsid w:val="003058E2"/>
    <w:rsid w:val="0030721E"/>
    <w:rsid w:val="00313C21"/>
    <w:rsid w:val="00315C92"/>
    <w:rsid w:val="003167D7"/>
    <w:rsid w:val="00323479"/>
    <w:rsid w:val="00324C03"/>
    <w:rsid w:val="003250D3"/>
    <w:rsid w:val="00326866"/>
    <w:rsid w:val="00327019"/>
    <w:rsid w:val="00330C85"/>
    <w:rsid w:val="003312A5"/>
    <w:rsid w:val="003336DD"/>
    <w:rsid w:val="00336DB8"/>
    <w:rsid w:val="00340086"/>
    <w:rsid w:val="00340680"/>
    <w:rsid w:val="00347DD7"/>
    <w:rsid w:val="00350AA7"/>
    <w:rsid w:val="00351F91"/>
    <w:rsid w:val="00364092"/>
    <w:rsid w:val="0036500D"/>
    <w:rsid w:val="003661B6"/>
    <w:rsid w:val="00367EB9"/>
    <w:rsid w:val="00372627"/>
    <w:rsid w:val="00375EE7"/>
    <w:rsid w:val="0037614E"/>
    <w:rsid w:val="003761DE"/>
    <w:rsid w:val="00376793"/>
    <w:rsid w:val="00382D9E"/>
    <w:rsid w:val="0038538A"/>
    <w:rsid w:val="00385A51"/>
    <w:rsid w:val="00386028"/>
    <w:rsid w:val="00393C0C"/>
    <w:rsid w:val="003963C1"/>
    <w:rsid w:val="00396D8B"/>
    <w:rsid w:val="003A0CAE"/>
    <w:rsid w:val="003A40E0"/>
    <w:rsid w:val="003A6ACD"/>
    <w:rsid w:val="003A7151"/>
    <w:rsid w:val="003B0E6C"/>
    <w:rsid w:val="003B2EEE"/>
    <w:rsid w:val="003B65DF"/>
    <w:rsid w:val="003C037D"/>
    <w:rsid w:val="003C0960"/>
    <w:rsid w:val="003C21F0"/>
    <w:rsid w:val="003C3CF8"/>
    <w:rsid w:val="003C4EF4"/>
    <w:rsid w:val="003C5D5F"/>
    <w:rsid w:val="003C77C8"/>
    <w:rsid w:val="003D45DA"/>
    <w:rsid w:val="003D5AD6"/>
    <w:rsid w:val="003E06CC"/>
    <w:rsid w:val="003E2715"/>
    <w:rsid w:val="003E67A3"/>
    <w:rsid w:val="003F0CBA"/>
    <w:rsid w:val="003F736C"/>
    <w:rsid w:val="00401037"/>
    <w:rsid w:val="00403DDB"/>
    <w:rsid w:val="004103F3"/>
    <w:rsid w:val="004120D4"/>
    <w:rsid w:val="00413031"/>
    <w:rsid w:val="004162D3"/>
    <w:rsid w:val="00422E8B"/>
    <w:rsid w:val="0042387B"/>
    <w:rsid w:val="00424AC1"/>
    <w:rsid w:val="004377E8"/>
    <w:rsid w:val="0044080E"/>
    <w:rsid w:val="0044441F"/>
    <w:rsid w:val="00447B2C"/>
    <w:rsid w:val="00450291"/>
    <w:rsid w:val="00453448"/>
    <w:rsid w:val="00454AE5"/>
    <w:rsid w:val="00463ECB"/>
    <w:rsid w:val="00464DFD"/>
    <w:rsid w:val="004663F2"/>
    <w:rsid w:val="00466EF2"/>
    <w:rsid w:val="00467137"/>
    <w:rsid w:val="0046739E"/>
    <w:rsid w:val="004679DE"/>
    <w:rsid w:val="00471541"/>
    <w:rsid w:val="00471EAF"/>
    <w:rsid w:val="00474517"/>
    <w:rsid w:val="00477E22"/>
    <w:rsid w:val="00480173"/>
    <w:rsid w:val="004835AC"/>
    <w:rsid w:val="004967E7"/>
    <w:rsid w:val="00496DBC"/>
    <w:rsid w:val="004A0F04"/>
    <w:rsid w:val="004A2219"/>
    <w:rsid w:val="004A4AE9"/>
    <w:rsid w:val="004A7F82"/>
    <w:rsid w:val="004B13B2"/>
    <w:rsid w:val="004B2D41"/>
    <w:rsid w:val="004B3EFB"/>
    <w:rsid w:val="004B478D"/>
    <w:rsid w:val="004B4C89"/>
    <w:rsid w:val="004B57EC"/>
    <w:rsid w:val="004B676B"/>
    <w:rsid w:val="004B7FC0"/>
    <w:rsid w:val="004C040D"/>
    <w:rsid w:val="004C2BA4"/>
    <w:rsid w:val="004C4FEB"/>
    <w:rsid w:val="004C6D0C"/>
    <w:rsid w:val="004C7027"/>
    <w:rsid w:val="004C7EAC"/>
    <w:rsid w:val="004D6F93"/>
    <w:rsid w:val="004E3895"/>
    <w:rsid w:val="004E4F66"/>
    <w:rsid w:val="004E7A3F"/>
    <w:rsid w:val="004E7E59"/>
    <w:rsid w:val="004F0995"/>
    <w:rsid w:val="004F4BE4"/>
    <w:rsid w:val="00501AE0"/>
    <w:rsid w:val="00502E5F"/>
    <w:rsid w:val="0050657D"/>
    <w:rsid w:val="00507813"/>
    <w:rsid w:val="00511F2D"/>
    <w:rsid w:val="00512D92"/>
    <w:rsid w:val="00513586"/>
    <w:rsid w:val="00514664"/>
    <w:rsid w:val="005172A7"/>
    <w:rsid w:val="00520A7B"/>
    <w:rsid w:val="00522A67"/>
    <w:rsid w:val="00522F3A"/>
    <w:rsid w:val="0053138A"/>
    <w:rsid w:val="005335F0"/>
    <w:rsid w:val="005345F2"/>
    <w:rsid w:val="00534F70"/>
    <w:rsid w:val="005350DB"/>
    <w:rsid w:val="00537FA3"/>
    <w:rsid w:val="005404E6"/>
    <w:rsid w:val="00540982"/>
    <w:rsid w:val="00541EB8"/>
    <w:rsid w:val="0054211D"/>
    <w:rsid w:val="0054314F"/>
    <w:rsid w:val="00543D72"/>
    <w:rsid w:val="00544C68"/>
    <w:rsid w:val="00547A05"/>
    <w:rsid w:val="00547C27"/>
    <w:rsid w:val="00550651"/>
    <w:rsid w:val="00550885"/>
    <w:rsid w:val="005513C9"/>
    <w:rsid w:val="00555C01"/>
    <w:rsid w:val="0055787E"/>
    <w:rsid w:val="00563F9C"/>
    <w:rsid w:val="00564421"/>
    <w:rsid w:val="0056715B"/>
    <w:rsid w:val="005671BC"/>
    <w:rsid w:val="00570270"/>
    <w:rsid w:val="00571A60"/>
    <w:rsid w:val="00575436"/>
    <w:rsid w:val="0057654D"/>
    <w:rsid w:val="00582960"/>
    <w:rsid w:val="00583AA1"/>
    <w:rsid w:val="00584045"/>
    <w:rsid w:val="00584579"/>
    <w:rsid w:val="00584C90"/>
    <w:rsid w:val="00585186"/>
    <w:rsid w:val="00591E30"/>
    <w:rsid w:val="0059346F"/>
    <w:rsid w:val="00593867"/>
    <w:rsid w:val="00595F4B"/>
    <w:rsid w:val="005972FD"/>
    <w:rsid w:val="005A165A"/>
    <w:rsid w:val="005A24BA"/>
    <w:rsid w:val="005A2ECC"/>
    <w:rsid w:val="005A4838"/>
    <w:rsid w:val="005A4D51"/>
    <w:rsid w:val="005A5EA1"/>
    <w:rsid w:val="005B258F"/>
    <w:rsid w:val="005B26C1"/>
    <w:rsid w:val="005B3F99"/>
    <w:rsid w:val="005B76EF"/>
    <w:rsid w:val="005B7E87"/>
    <w:rsid w:val="005C02DC"/>
    <w:rsid w:val="005C1C60"/>
    <w:rsid w:val="005C2D94"/>
    <w:rsid w:val="005C50AE"/>
    <w:rsid w:val="005C58D3"/>
    <w:rsid w:val="005C5A9C"/>
    <w:rsid w:val="005C64AF"/>
    <w:rsid w:val="005D0EBD"/>
    <w:rsid w:val="005D360F"/>
    <w:rsid w:val="005D396C"/>
    <w:rsid w:val="005D7626"/>
    <w:rsid w:val="005E2513"/>
    <w:rsid w:val="005E429B"/>
    <w:rsid w:val="005E58EA"/>
    <w:rsid w:val="005E7711"/>
    <w:rsid w:val="005F080D"/>
    <w:rsid w:val="005F4D0E"/>
    <w:rsid w:val="005F668F"/>
    <w:rsid w:val="005F7FA3"/>
    <w:rsid w:val="00600834"/>
    <w:rsid w:val="006043D2"/>
    <w:rsid w:val="00604E14"/>
    <w:rsid w:val="006055E7"/>
    <w:rsid w:val="0060732E"/>
    <w:rsid w:val="006132CE"/>
    <w:rsid w:val="006159A7"/>
    <w:rsid w:val="00624C3A"/>
    <w:rsid w:val="00626CF6"/>
    <w:rsid w:val="0062731D"/>
    <w:rsid w:val="00627489"/>
    <w:rsid w:val="006352F9"/>
    <w:rsid w:val="00636332"/>
    <w:rsid w:val="00636DC3"/>
    <w:rsid w:val="00637B4F"/>
    <w:rsid w:val="00641C4C"/>
    <w:rsid w:val="00642ADE"/>
    <w:rsid w:val="00642DD3"/>
    <w:rsid w:val="006432E5"/>
    <w:rsid w:val="0064483E"/>
    <w:rsid w:val="00644C11"/>
    <w:rsid w:val="0064559B"/>
    <w:rsid w:val="0065234D"/>
    <w:rsid w:val="00661911"/>
    <w:rsid w:val="00664C59"/>
    <w:rsid w:val="00665511"/>
    <w:rsid w:val="00666E8A"/>
    <w:rsid w:val="006721C2"/>
    <w:rsid w:val="00672BB4"/>
    <w:rsid w:val="0067391B"/>
    <w:rsid w:val="00676C25"/>
    <w:rsid w:val="0068243F"/>
    <w:rsid w:val="006835D2"/>
    <w:rsid w:val="00684189"/>
    <w:rsid w:val="00685BA5"/>
    <w:rsid w:val="00685F12"/>
    <w:rsid w:val="00686107"/>
    <w:rsid w:val="006918BD"/>
    <w:rsid w:val="00693D82"/>
    <w:rsid w:val="0069627A"/>
    <w:rsid w:val="006A1199"/>
    <w:rsid w:val="006A5985"/>
    <w:rsid w:val="006A7F9A"/>
    <w:rsid w:val="006B4239"/>
    <w:rsid w:val="006C0E9C"/>
    <w:rsid w:val="006C30DC"/>
    <w:rsid w:val="006C369C"/>
    <w:rsid w:val="006D11B3"/>
    <w:rsid w:val="006D3565"/>
    <w:rsid w:val="006D5BA2"/>
    <w:rsid w:val="006E671A"/>
    <w:rsid w:val="006E7280"/>
    <w:rsid w:val="006E742D"/>
    <w:rsid w:val="006E7622"/>
    <w:rsid w:val="006F25F7"/>
    <w:rsid w:val="006F7C01"/>
    <w:rsid w:val="00700872"/>
    <w:rsid w:val="00703343"/>
    <w:rsid w:val="0071276B"/>
    <w:rsid w:val="00723AC8"/>
    <w:rsid w:val="007241A4"/>
    <w:rsid w:val="0072582E"/>
    <w:rsid w:val="007336D4"/>
    <w:rsid w:val="00735257"/>
    <w:rsid w:val="00741063"/>
    <w:rsid w:val="007449C2"/>
    <w:rsid w:val="00745876"/>
    <w:rsid w:val="007468A9"/>
    <w:rsid w:val="00750B11"/>
    <w:rsid w:val="007550DA"/>
    <w:rsid w:val="00756D07"/>
    <w:rsid w:val="00762320"/>
    <w:rsid w:val="00764B42"/>
    <w:rsid w:val="00764D16"/>
    <w:rsid w:val="007718C6"/>
    <w:rsid w:val="00775298"/>
    <w:rsid w:val="00780223"/>
    <w:rsid w:val="0079179A"/>
    <w:rsid w:val="00793CEE"/>
    <w:rsid w:val="007A2312"/>
    <w:rsid w:val="007A7FF8"/>
    <w:rsid w:val="007B0B30"/>
    <w:rsid w:val="007B199D"/>
    <w:rsid w:val="007B5619"/>
    <w:rsid w:val="007D1643"/>
    <w:rsid w:val="007D27DE"/>
    <w:rsid w:val="007D53B8"/>
    <w:rsid w:val="007D77D6"/>
    <w:rsid w:val="007D7839"/>
    <w:rsid w:val="007E0A25"/>
    <w:rsid w:val="007E0A45"/>
    <w:rsid w:val="007E1AFA"/>
    <w:rsid w:val="007E38E5"/>
    <w:rsid w:val="007E71B4"/>
    <w:rsid w:val="007F05B6"/>
    <w:rsid w:val="007F0609"/>
    <w:rsid w:val="007F23CD"/>
    <w:rsid w:val="007F564C"/>
    <w:rsid w:val="007F5E9E"/>
    <w:rsid w:val="007F6D9C"/>
    <w:rsid w:val="007F72CE"/>
    <w:rsid w:val="008016D1"/>
    <w:rsid w:val="0080253B"/>
    <w:rsid w:val="00811BA0"/>
    <w:rsid w:val="008164C3"/>
    <w:rsid w:val="00816D50"/>
    <w:rsid w:val="00820F6C"/>
    <w:rsid w:val="0082120E"/>
    <w:rsid w:val="00823359"/>
    <w:rsid w:val="008244FB"/>
    <w:rsid w:val="008256F9"/>
    <w:rsid w:val="008267FA"/>
    <w:rsid w:val="00827699"/>
    <w:rsid w:val="00832CB9"/>
    <w:rsid w:val="008332A5"/>
    <w:rsid w:val="00833C08"/>
    <w:rsid w:val="008343DA"/>
    <w:rsid w:val="0083491F"/>
    <w:rsid w:val="008353C9"/>
    <w:rsid w:val="008378A7"/>
    <w:rsid w:val="00841D65"/>
    <w:rsid w:val="00841FE4"/>
    <w:rsid w:val="00845462"/>
    <w:rsid w:val="00847B7A"/>
    <w:rsid w:val="00850D43"/>
    <w:rsid w:val="00850FC2"/>
    <w:rsid w:val="0085161B"/>
    <w:rsid w:val="00857998"/>
    <w:rsid w:val="00861D2F"/>
    <w:rsid w:val="00864F7A"/>
    <w:rsid w:val="008675A0"/>
    <w:rsid w:val="00867A1C"/>
    <w:rsid w:val="00867A82"/>
    <w:rsid w:val="008722F7"/>
    <w:rsid w:val="00872929"/>
    <w:rsid w:val="008753C5"/>
    <w:rsid w:val="00876637"/>
    <w:rsid w:val="00876F43"/>
    <w:rsid w:val="0087735D"/>
    <w:rsid w:val="00881DBA"/>
    <w:rsid w:val="0088322D"/>
    <w:rsid w:val="00883661"/>
    <w:rsid w:val="00884E5E"/>
    <w:rsid w:val="0088700F"/>
    <w:rsid w:val="008927C0"/>
    <w:rsid w:val="00893ACF"/>
    <w:rsid w:val="008A040B"/>
    <w:rsid w:val="008A1535"/>
    <w:rsid w:val="008A23A0"/>
    <w:rsid w:val="008A3E13"/>
    <w:rsid w:val="008A3FBD"/>
    <w:rsid w:val="008A5E92"/>
    <w:rsid w:val="008B1740"/>
    <w:rsid w:val="008C3CBB"/>
    <w:rsid w:val="008C5287"/>
    <w:rsid w:val="008C6323"/>
    <w:rsid w:val="008C7948"/>
    <w:rsid w:val="008D17CC"/>
    <w:rsid w:val="008D4962"/>
    <w:rsid w:val="008D54E8"/>
    <w:rsid w:val="008D7FF8"/>
    <w:rsid w:val="008E2160"/>
    <w:rsid w:val="008E2E0F"/>
    <w:rsid w:val="008F2CBA"/>
    <w:rsid w:val="008F37C4"/>
    <w:rsid w:val="008F4BC4"/>
    <w:rsid w:val="00902C86"/>
    <w:rsid w:val="00903C39"/>
    <w:rsid w:val="009065FD"/>
    <w:rsid w:val="00914818"/>
    <w:rsid w:val="009154DE"/>
    <w:rsid w:val="00916F81"/>
    <w:rsid w:val="0092558B"/>
    <w:rsid w:val="00935C39"/>
    <w:rsid w:val="00940145"/>
    <w:rsid w:val="009403A6"/>
    <w:rsid w:val="009414A7"/>
    <w:rsid w:val="0094164B"/>
    <w:rsid w:val="00942A60"/>
    <w:rsid w:val="009432E2"/>
    <w:rsid w:val="00946E06"/>
    <w:rsid w:val="00947296"/>
    <w:rsid w:val="00951116"/>
    <w:rsid w:val="0095296B"/>
    <w:rsid w:val="009530B9"/>
    <w:rsid w:val="0095354D"/>
    <w:rsid w:val="00953A5D"/>
    <w:rsid w:val="00954A66"/>
    <w:rsid w:val="00962116"/>
    <w:rsid w:val="00962D9A"/>
    <w:rsid w:val="0096378F"/>
    <w:rsid w:val="009637B4"/>
    <w:rsid w:val="009641A3"/>
    <w:rsid w:val="009644F1"/>
    <w:rsid w:val="00965528"/>
    <w:rsid w:val="00970CDC"/>
    <w:rsid w:val="00971205"/>
    <w:rsid w:val="00976850"/>
    <w:rsid w:val="00976DAF"/>
    <w:rsid w:val="009816BC"/>
    <w:rsid w:val="00981D2D"/>
    <w:rsid w:val="00982634"/>
    <w:rsid w:val="00984C13"/>
    <w:rsid w:val="00984F5A"/>
    <w:rsid w:val="009866CE"/>
    <w:rsid w:val="009867CA"/>
    <w:rsid w:val="00993BF8"/>
    <w:rsid w:val="009A50DC"/>
    <w:rsid w:val="009B38F8"/>
    <w:rsid w:val="009B61DF"/>
    <w:rsid w:val="009B753D"/>
    <w:rsid w:val="009C145D"/>
    <w:rsid w:val="009D01DF"/>
    <w:rsid w:val="009D0F77"/>
    <w:rsid w:val="009D2683"/>
    <w:rsid w:val="009D322F"/>
    <w:rsid w:val="009D3648"/>
    <w:rsid w:val="009D3CB0"/>
    <w:rsid w:val="009D5EFA"/>
    <w:rsid w:val="009D5F8A"/>
    <w:rsid w:val="009D6542"/>
    <w:rsid w:val="009E4E49"/>
    <w:rsid w:val="009E55C9"/>
    <w:rsid w:val="009E680D"/>
    <w:rsid w:val="009E79E1"/>
    <w:rsid w:val="00A0112B"/>
    <w:rsid w:val="00A019EE"/>
    <w:rsid w:val="00A02C57"/>
    <w:rsid w:val="00A03E39"/>
    <w:rsid w:val="00A0403D"/>
    <w:rsid w:val="00A04F21"/>
    <w:rsid w:val="00A052AE"/>
    <w:rsid w:val="00A20115"/>
    <w:rsid w:val="00A2023D"/>
    <w:rsid w:val="00A2199F"/>
    <w:rsid w:val="00A2306E"/>
    <w:rsid w:val="00A25C9A"/>
    <w:rsid w:val="00A30D0F"/>
    <w:rsid w:val="00A314DD"/>
    <w:rsid w:val="00A319F6"/>
    <w:rsid w:val="00A33DF3"/>
    <w:rsid w:val="00A34646"/>
    <w:rsid w:val="00A36B82"/>
    <w:rsid w:val="00A37F74"/>
    <w:rsid w:val="00A425BF"/>
    <w:rsid w:val="00A46670"/>
    <w:rsid w:val="00A51BCE"/>
    <w:rsid w:val="00A5262C"/>
    <w:rsid w:val="00A54DF4"/>
    <w:rsid w:val="00A60D61"/>
    <w:rsid w:val="00A62B0E"/>
    <w:rsid w:val="00A64631"/>
    <w:rsid w:val="00A70C84"/>
    <w:rsid w:val="00A72E6F"/>
    <w:rsid w:val="00A75D1D"/>
    <w:rsid w:val="00A7682F"/>
    <w:rsid w:val="00A807C6"/>
    <w:rsid w:val="00A82547"/>
    <w:rsid w:val="00A84CCE"/>
    <w:rsid w:val="00A850B8"/>
    <w:rsid w:val="00A937A6"/>
    <w:rsid w:val="00A94BBF"/>
    <w:rsid w:val="00A957D2"/>
    <w:rsid w:val="00A95C1A"/>
    <w:rsid w:val="00AA1657"/>
    <w:rsid w:val="00AA26CB"/>
    <w:rsid w:val="00AA5BB3"/>
    <w:rsid w:val="00AB01E2"/>
    <w:rsid w:val="00AB0F08"/>
    <w:rsid w:val="00AB5D91"/>
    <w:rsid w:val="00AB6B07"/>
    <w:rsid w:val="00AB6E54"/>
    <w:rsid w:val="00AC3800"/>
    <w:rsid w:val="00AC49CA"/>
    <w:rsid w:val="00AC5A86"/>
    <w:rsid w:val="00AD1723"/>
    <w:rsid w:val="00AD1ED7"/>
    <w:rsid w:val="00AD4018"/>
    <w:rsid w:val="00AE32C2"/>
    <w:rsid w:val="00AE3CC1"/>
    <w:rsid w:val="00AE440B"/>
    <w:rsid w:val="00AE51F4"/>
    <w:rsid w:val="00AE7653"/>
    <w:rsid w:val="00AF1DE9"/>
    <w:rsid w:val="00AF1F74"/>
    <w:rsid w:val="00AF309C"/>
    <w:rsid w:val="00AF31FD"/>
    <w:rsid w:val="00AF478E"/>
    <w:rsid w:val="00AF4CCB"/>
    <w:rsid w:val="00AF54ED"/>
    <w:rsid w:val="00AF7E71"/>
    <w:rsid w:val="00B04D85"/>
    <w:rsid w:val="00B067F9"/>
    <w:rsid w:val="00B102EE"/>
    <w:rsid w:val="00B12CD9"/>
    <w:rsid w:val="00B12F1E"/>
    <w:rsid w:val="00B133F5"/>
    <w:rsid w:val="00B1411B"/>
    <w:rsid w:val="00B14D52"/>
    <w:rsid w:val="00B17A79"/>
    <w:rsid w:val="00B20BB6"/>
    <w:rsid w:val="00B21019"/>
    <w:rsid w:val="00B216EC"/>
    <w:rsid w:val="00B229ED"/>
    <w:rsid w:val="00B22F94"/>
    <w:rsid w:val="00B236A2"/>
    <w:rsid w:val="00B26C31"/>
    <w:rsid w:val="00B26ED3"/>
    <w:rsid w:val="00B30A44"/>
    <w:rsid w:val="00B355A8"/>
    <w:rsid w:val="00B36774"/>
    <w:rsid w:val="00B373B8"/>
    <w:rsid w:val="00B37EEE"/>
    <w:rsid w:val="00B42777"/>
    <w:rsid w:val="00B4398B"/>
    <w:rsid w:val="00B4501F"/>
    <w:rsid w:val="00B45257"/>
    <w:rsid w:val="00B46CD8"/>
    <w:rsid w:val="00B47592"/>
    <w:rsid w:val="00B50C0A"/>
    <w:rsid w:val="00B53B9A"/>
    <w:rsid w:val="00B5494F"/>
    <w:rsid w:val="00B553FB"/>
    <w:rsid w:val="00B55B3A"/>
    <w:rsid w:val="00B56397"/>
    <w:rsid w:val="00B62F39"/>
    <w:rsid w:val="00B648E8"/>
    <w:rsid w:val="00B6694D"/>
    <w:rsid w:val="00B66EBC"/>
    <w:rsid w:val="00B673EF"/>
    <w:rsid w:val="00B70C10"/>
    <w:rsid w:val="00B77096"/>
    <w:rsid w:val="00B80461"/>
    <w:rsid w:val="00B82825"/>
    <w:rsid w:val="00B85C8E"/>
    <w:rsid w:val="00B86EA3"/>
    <w:rsid w:val="00B87FDB"/>
    <w:rsid w:val="00B92C3B"/>
    <w:rsid w:val="00B92D78"/>
    <w:rsid w:val="00B979E0"/>
    <w:rsid w:val="00BA10F7"/>
    <w:rsid w:val="00BA1A4E"/>
    <w:rsid w:val="00BA3D33"/>
    <w:rsid w:val="00BA5148"/>
    <w:rsid w:val="00BB0D1C"/>
    <w:rsid w:val="00BB1593"/>
    <w:rsid w:val="00BB25A9"/>
    <w:rsid w:val="00BB279A"/>
    <w:rsid w:val="00BB2D7B"/>
    <w:rsid w:val="00BB3754"/>
    <w:rsid w:val="00BB49F5"/>
    <w:rsid w:val="00BB5E79"/>
    <w:rsid w:val="00BB6D6A"/>
    <w:rsid w:val="00BC0126"/>
    <w:rsid w:val="00BC24AD"/>
    <w:rsid w:val="00BC319C"/>
    <w:rsid w:val="00BC3F1B"/>
    <w:rsid w:val="00BD1037"/>
    <w:rsid w:val="00BD43D8"/>
    <w:rsid w:val="00BD56C8"/>
    <w:rsid w:val="00BE0121"/>
    <w:rsid w:val="00BE1436"/>
    <w:rsid w:val="00BE4E0D"/>
    <w:rsid w:val="00BE77E2"/>
    <w:rsid w:val="00BF4A46"/>
    <w:rsid w:val="00BF5C86"/>
    <w:rsid w:val="00C00A16"/>
    <w:rsid w:val="00C01F28"/>
    <w:rsid w:val="00C02548"/>
    <w:rsid w:val="00C03284"/>
    <w:rsid w:val="00C03E65"/>
    <w:rsid w:val="00C04A8D"/>
    <w:rsid w:val="00C05725"/>
    <w:rsid w:val="00C07D8F"/>
    <w:rsid w:val="00C11712"/>
    <w:rsid w:val="00C158A7"/>
    <w:rsid w:val="00C15EA9"/>
    <w:rsid w:val="00C17A6A"/>
    <w:rsid w:val="00C21F05"/>
    <w:rsid w:val="00C261AB"/>
    <w:rsid w:val="00C269E9"/>
    <w:rsid w:val="00C31DB0"/>
    <w:rsid w:val="00C33894"/>
    <w:rsid w:val="00C344E0"/>
    <w:rsid w:val="00C3626F"/>
    <w:rsid w:val="00C374B7"/>
    <w:rsid w:val="00C44313"/>
    <w:rsid w:val="00C46983"/>
    <w:rsid w:val="00C5190B"/>
    <w:rsid w:val="00C51BA7"/>
    <w:rsid w:val="00C541D8"/>
    <w:rsid w:val="00C5423C"/>
    <w:rsid w:val="00C5487E"/>
    <w:rsid w:val="00C54A51"/>
    <w:rsid w:val="00C5668D"/>
    <w:rsid w:val="00C5695C"/>
    <w:rsid w:val="00C62DF5"/>
    <w:rsid w:val="00C631A8"/>
    <w:rsid w:val="00C63576"/>
    <w:rsid w:val="00C6644C"/>
    <w:rsid w:val="00C66977"/>
    <w:rsid w:val="00C671F7"/>
    <w:rsid w:val="00C7361A"/>
    <w:rsid w:val="00C7557F"/>
    <w:rsid w:val="00C76195"/>
    <w:rsid w:val="00C76314"/>
    <w:rsid w:val="00C76AF8"/>
    <w:rsid w:val="00C76DFA"/>
    <w:rsid w:val="00C77B63"/>
    <w:rsid w:val="00C809F2"/>
    <w:rsid w:val="00C8193A"/>
    <w:rsid w:val="00C82D93"/>
    <w:rsid w:val="00C831CC"/>
    <w:rsid w:val="00C852BF"/>
    <w:rsid w:val="00C90512"/>
    <w:rsid w:val="00C928F4"/>
    <w:rsid w:val="00C956DD"/>
    <w:rsid w:val="00C96E74"/>
    <w:rsid w:val="00C97DE4"/>
    <w:rsid w:val="00CA16B3"/>
    <w:rsid w:val="00CA23A4"/>
    <w:rsid w:val="00CB143D"/>
    <w:rsid w:val="00CB1A01"/>
    <w:rsid w:val="00CB1CE9"/>
    <w:rsid w:val="00CB326F"/>
    <w:rsid w:val="00CB5BBF"/>
    <w:rsid w:val="00CB6E82"/>
    <w:rsid w:val="00CB7A26"/>
    <w:rsid w:val="00CD1A02"/>
    <w:rsid w:val="00CD2A4B"/>
    <w:rsid w:val="00CD2ACF"/>
    <w:rsid w:val="00CD34AA"/>
    <w:rsid w:val="00CD44A5"/>
    <w:rsid w:val="00CD5644"/>
    <w:rsid w:val="00CD67AA"/>
    <w:rsid w:val="00CD7065"/>
    <w:rsid w:val="00CD7FCF"/>
    <w:rsid w:val="00CE24D3"/>
    <w:rsid w:val="00CE39B5"/>
    <w:rsid w:val="00CE49CB"/>
    <w:rsid w:val="00CE4FD0"/>
    <w:rsid w:val="00CE5CBA"/>
    <w:rsid w:val="00CE6953"/>
    <w:rsid w:val="00CF4542"/>
    <w:rsid w:val="00CF7600"/>
    <w:rsid w:val="00D00751"/>
    <w:rsid w:val="00D036CB"/>
    <w:rsid w:val="00D04DC1"/>
    <w:rsid w:val="00D07BE3"/>
    <w:rsid w:val="00D12CE6"/>
    <w:rsid w:val="00D15083"/>
    <w:rsid w:val="00D166EC"/>
    <w:rsid w:val="00D16E77"/>
    <w:rsid w:val="00D1768C"/>
    <w:rsid w:val="00D20722"/>
    <w:rsid w:val="00D2182D"/>
    <w:rsid w:val="00D231BC"/>
    <w:rsid w:val="00D23BD2"/>
    <w:rsid w:val="00D23C57"/>
    <w:rsid w:val="00D256A8"/>
    <w:rsid w:val="00D344A5"/>
    <w:rsid w:val="00D377E7"/>
    <w:rsid w:val="00D41DB0"/>
    <w:rsid w:val="00D43469"/>
    <w:rsid w:val="00D4402F"/>
    <w:rsid w:val="00D45156"/>
    <w:rsid w:val="00D54BF1"/>
    <w:rsid w:val="00D624B9"/>
    <w:rsid w:val="00D64212"/>
    <w:rsid w:val="00D643AA"/>
    <w:rsid w:val="00D646F9"/>
    <w:rsid w:val="00D6536A"/>
    <w:rsid w:val="00D663A8"/>
    <w:rsid w:val="00D67C45"/>
    <w:rsid w:val="00D67F7A"/>
    <w:rsid w:val="00D74A88"/>
    <w:rsid w:val="00D75FE6"/>
    <w:rsid w:val="00D77697"/>
    <w:rsid w:val="00D829D3"/>
    <w:rsid w:val="00D878B2"/>
    <w:rsid w:val="00D900D0"/>
    <w:rsid w:val="00D92F11"/>
    <w:rsid w:val="00D93EF2"/>
    <w:rsid w:val="00D9493C"/>
    <w:rsid w:val="00D95323"/>
    <w:rsid w:val="00D96695"/>
    <w:rsid w:val="00D97AB5"/>
    <w:rsid w:val="00DA160E"/>
    <w:rsid w:val="00DA30F9"/>
    <w:rsid w:val="00DA31C7"/>
    <w:rsid w:val="00DA5AC8"/>
    <w:rsid w:val="00DB7862"/>
    <w:rsid w:val="00DC078E"/>
    <w:rsid w:val="00DC0840"/>
    <w:rsid w:val="00DC15E5"/>
    <w:rsid w:val="00DC24F5"/>
    <w:rsid w:val="00DC4838"/>
    <w:rsid w:val="00DC4839"/>
    <w:rsid w:val="00DC48E2"/>
    <w:rsid w:val="00DC4EBB"/>
    <w:rsid w:val="00DC69C3"/>
    <w:rsid w:val="00DC6E6F"/>
    <w:rsid w:val="00DD00BA"/>
    <w:rsid w:val="00DD193F"/>
    <w:rsid w:val="00DD4E79"/>
    <w:rsid w:val="00DD6861"/>
    <w:rsid w:val="00DE009A"/>
    <w:rsid w:val="00DE1A68"/>
    <w:rsid w:val="00DE51C9"/>
    <w:rsid w:val="00DE5F22"/>
    <w:rsid w:val="00DE6E4B"/>
    <w:rsid w:val="00DE73CD"/>
    <w:rsid w:val="00DF0202"/>
    <w:rsid w:val="00DF1225"/>
    <w:rsid w:val="00DF1525"/>
    <w:rsid w:val="00DF305B"/>
    <w:rsid w:val="00E01A4B"/>
    <w:rsid w:val="00E03608"/>
    <w:rsid w:val="00E05679"/>
    <w:rsid w:val="00E07423"/>
    <w:rsid w:val="00E13B06"/>
    <w:rsid w:val="00E15F26"/>
    <w:rsid w:val="00E2554F"/>
    <w:rsid w:val="00E30716"/>
    <w:rsid w:val="00E32451"/>
    <w:rsid w:val="00E32ED8"/>
    <w:rsid w:val="00E36905"/>
    <w:rsid w:val="00E374C0"/>
    <w:rsid w:val="00E42A7B"/>
    <w:rsid w:val="00E4414F"/>
    <w:rsid w:val="00E5048D"/>
    <w:rsid w:val="00E50877"/>
    <w:rsid w:val="00E5407E"/>
    <w:rsid w:val="00E54CCD"/>
    <w:rsid w:val="00E55774"/>
    <w:rsid w:val="00E56FC6"/>
    <w:rsid w:val="00E57E21"/>
    <w:rsid w:val="00E641B9"/>
    <w:rsid w:val="00E65128"/>
    <w:rsid w:val="00E66AFC"/>
    <w:rsid w:val="00E66CCD"/>
    <w:rsid w:val="00E70341"/>
    <w:rsid w:val="00E71EEF"/>
    <w:rsid w:val="00E73AE6"/>
    <w:rsid w:val="00E76703"/>
    <w:rsid w:val="00E769A4"/>
    <w:rsid w:val="00E86BE3"/>
    <w:rsid w:val="00E86ED2"/>
    <w:rsid w:val="00E87FE7"/>
    <w:rsid w:val="00E9474B"/>
    <w:rsid w:val="00E96CBE"/>
    <w:rsid w:val="00E97370"/>
    <w:rsid w:val="00E97E33"/>
    <w:rsid w:val="00EA5F85"/>
    <w:rsid w:val="00EA6DEB"/>
    <w:rsid w:val="00EB1298"/>
    <w:rsid w:val="00EB156B"/>
    <w:rsid w:val="00EB2271"/>
    <w:rsid w:val="00EB471B"/>
    <w:rsid w:val="00EB587C"/>
    <w:rsid w:val="00EC0B3A"/>
    <w:rsid w:val="00EC1F8E"/>
    <w:rsid w:val="00EC2758"/>
    <w:rsid w:val="00EC3A1E"/>
    <w:rsid w:val="00EC4C71"/>
    <w:rsid w:val="00ED15BA"/>
    <w:rsid w:val="00ED1BD0"/>
    <w:rsid w:val="00ED3638"/>
    <w:rsid w:val="00ED4356"/>
    <w:rsid w:val="00ED5A66"/>
    <w:rsid w:val="00EE032F"/>
    <w:rsid w:val="00EE1713"/>
    <w:rsid w:val="00EE29FB"/>
    <w:rsid w:val="00EE3CF0"/>
    <w:rsid w:val="00EE73C2"/>
    <w:rsid w:val="00EE7916"/>
    <w:rsid w:val="00EE7F64"/>
    <w:rsid w:val="00EF03C4"/>
    <w:rsid w:val="00EF1151"/>
    <w:rsid w:val="00EF1D3B"/>
    <w:rsid w:val="00EF4546"/>
    <w:rsid w:val="00F012C7"/>
    <w:rsid w:val="00F03817"/>
    <w:rsid w:val="00F043E6"/>
    <w:rsid w:val="00F0754C"/>
    <w:rsid w:val="00F14084"/>
    <w:rsid w:val="00F15B28"/>
    <w:rsid w:val="00F2023E"/>
    <w:rsid w:val="00F25B39"/>
    <w:rsid w:val="00F25DF5"/>
    <w:rsid w:val="00F2688D"/>
    <w:rsid w:val="00F348CD"/>
    <w:rsid w:val="00F37A5E"/>
    <w:rsid w:val="00F40D29"/>
    <w:rsid w:val="00F41734"/>
    <w:rsid w:val="00F460E4"/>
    <w:rsid w:val="00F46B78"/>
    <w:rsid w:val="00F478E7"/>
    <w:rsid w:val="00F51886"/>
    <w:rsid w:val="00F51B79"/>
    <w:rsid w:val="00F52E13"/>
    <w:rsid w:val="00F55656"/>
    <w:rsid w:val="00F62D4F"/>
    <w:rsid w:val="00F62FBE"/>
    <w:rsid w:val="00F66258"/>
    <w:rsid w:val="00F75592"/>
    <w:rsid w:val="00F76B19"/>
    <w:rsid w:val="00F77BBC"/>
    <w:rsid w:val="00F8321D"/>
    <w:rsid w:val="00F847AE"/>
    <w:rsid w:val="00F872FC"/>
    <w:rsid w:val="00F9002D"/>
    <w:rsid w:val="00F913F7"/>
    <w:rsid w:val="00F97C51"/>
    <w:rsid w:val="00FA796C"/>
    <w:rsid w:val="00FB42F5"/>
    <w:rsid w:val="00FB5AC6"/>
    <w:rsid w:val="00FB732F"/>
    <w:rsid w:val="00FC17CE"/>
    <w:rsid w:val="00FC3999"/>
    <w:rsid w:val="00FC39F1"/>
    <w:rsid w:val="00FD11D1"/>
    <w:rsid w:val="00FD2351"/>
    <w:rsid w:val="00FD2D0D"/>
    <w:rsid w:val="00FD615C"/>
    <w:rsid w:val="00FD7094"/>
    <w:rsid w:val="00FD712A"/>
    <w:rsid w:val="00FD7CDE"/>
    <w:rsid w:val="00FE0DB1"/>
    <w:rsid w:val="00FE4C27"/>
    <w:rsid w:val="00FE78FF"/>
    <w:rsid w:val="00FE7D60"/>
    <w:rsid w:val="00FF5FEE"/>
    <w:rsid w:val="00FF786E"/>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6BA7A8"/>
  <w15:docId w15:val="{28D880A5-0955-40EE-BD30-C024F46DB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72929"/>
    <w:pPr>
      <w:widowControl/>
      <w:spacing w:before="256" w:line="360" w:lineRule="auto"/>
      <w:jc w:val="both"/>
    </w:pPr>
    <w:rPr>
      <w:rFonts w:ascii="Times New Roman" w:eastAsia="Times New Roman" w:hAnsi="Times New Roman" w:cs="Times New Roman"/>
      <w:sz w:val="24"/>
      <w:szCs w:val="24"/>
    </w:rPr>
  </w:style>
  <w:style w:type="paragraph" w:styleId="Heading1">
    <w:name w:val="heading 1"/>
    <w:basedOn w:val="Normal"/>
    <w:link w:val="Heading1Char"/>
    <w:autoRedefine/>
    <w:uiPriority w:val="9"/>
    <w:qFormat/>
    <w:rsid w:val="00A37F74"/>
    <w:pPr>
      <w:keepNext/>
      <w:keepLines/>
      <w:numPr>
        <w:numId w:val="24"/>
      </w:numPr>
      <w:jc w:val="left"/>
      <w:outlineLvl w:val="0"/>
    </w:pPr>
    <w:rPr>
      <w:rFonts w:asciiTheme="minorBidi" w:hAnsiTheme="minorBidi" w:cstheme="minorBidi"/>
      <w:b/>
      <w:bCs/>
      <w:sz w:val="32"/>
      <w:szCs w:val="37"/>
    </w:rPr>
  </w:style>
  <w:style w:type="paragraph" w:styleId="Heading2">
    <w:name w:val="heading 2"/>
    <w:basedOn w:val="Normal"/>
    <w:uiPriority w:val="1"/>
    <w:qFormat/>
    <w:rsid w:val="005D396C"/>
    <w:pPr>
      <w:numPr>
        <w:ilvl w:val="1"/>
        <w:numId w:val="24"/>
      </w:numPr>
      <w:outlineLvl w:val="1"/>
    </w:pPr>
    <w:rPr>
      <w:bCs/>
      <w:sz w:val="26"/>
      <w:szCs w:val="26"/>
      <w:u w:val="single"/>
    </w:rPr>
  </w:style>
  <w:style w:type="paragraph" w:styleId="Heading3">
    <w:name w:val="heading 3"/>
    <w:basedOn w:val="Normal"/>
    <w:uiPriority w:val="1"/>
    <w:qFormat/>
    <w:pPr>
      <w:numPr>
        <w:ilvl w:val="2"/>
        <w:numId w:val="24"/>
      </w:numPr>
      <w:spacing w:before="1"/>
      <w:outlineLvl w:val="2"/>
    </w:pPr>
    <w:rPr>
      <w:b/>
      <w:bCs/>
    </w:rPr>
  </w:style>
  <w:style w:type="paragraph" w:styleId="Heading4">
    <w:name w:val="heading 4"/>
    <w:basedOn w:val="Normal"/>
    <w:next w:val="Normal"/>
    <w:link w:val="Heading4Char"/>
    <w:uiPriority w:val="9"/>
    <w:unhideWhenUsed/>
    <w:qFormat/>
    <w:rsid w:val="008A5E92"/>
    <w:pPr>
      <w:keepNext/>
      <w:keepLines/>
      <w:numPr>
        <w:ilvl w:val="3"/>
        <w:numId w:val="24"/>
      </w:numPr>
      <w:spacing w:before="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unhideWhenUsed/>
    <w:qFormat/>
    <w:rsid w:val="002B3627"/>
    <w:pPr>
      <w:keepNext/>
      <w:keepLines/>
      <w:numPr>
        <w:ilvl w:val="4"/>
        <w:numId w:val="24"/>
      </w:numPr>
      <w:spacing w:before="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unhideWhenUsed/>
    <w:qFormat/>
    <w:rsid w:val="002A433F"/>
    <w:pPr>
      <w:keepNext/>
      <w:keepLines/>
      <w:numPr>
        <w:ilvl w:val="5"/>
        <w:numId w:val="24"/>
      </w:numPr>
      <w:spacing w:before="4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unhideWhenUsed/>
    <w:qFormat/>
    <w:rsid w:val="002A433F"/>
    <w:pPr>
      <w:keepNext/>
      <w:keepLines/>
      <w:numPr>
        <w:ilvl w:val="6"/>
        <w:numId w:val="24"/>
      </w:numPr>
      <w:spacing w:before="40"/>
      <w:outlineLvl w:val="6"/>
    </w:pPr>
    <w:rPr>
      <w:rFonts w:eastAsiaTheme="majorEastAsia" w:cstheme="majorBidi"/>
      <w:i/>
      <w:iCs/>
      <w:color w:val="243F60" w:themeColor="accent1" w:themeShade="7F"/>
    </w:rPr>
  </w:style>
  <w:style w:type="paragraph" w:styleId="Heading8">
    <w:name w:val="heading 8"/>
    <w:basedOn w:val="Normal"/>
    <w:next w:val="Normal"/>
    <w:link w:val="Heading8Char"/>
    <w:uiPriority w:val="9"/>
    <w:unhideWhenUsed/>
    <w:qFormat/>
    <w:rsid w:val="002A433F"/>
    <w:pPr>
      <w:keepNext/>
      <w:keepLines/>
      <w:numPr>
        <w:ilvl w:val="7"/>
        <w:numId w:val="24"/>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unhideWhenUsed/>
    <w:qFormat/>
    <w:rsid w:val="002A433F"/>
    <w:pPr>
      <w:keepNext/>
      <w:keepLines/>
      <w:numPr>
        <w:ilvl w:val="8"/>
        <w:numId w:val="24"/>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55787E"/>
    <w:pPr>
      <w:spacing w:before="0" w:line="240" w:lineRule="auto"/>
    </w:pPr>
    <w:rPr>
      <w:rFonts w:asciiTheme="minorHAnsi" w:hAnsiTheme="minorHAnsi" w:cstheme="minorHAnsi"/>
      <w:b/>
      <w:bCs/>
      <w:caps/>
      <w:lang w:bidi="he-IL"/>
    </w:rPr>
  </w:style>
  <w:style w:type="paragraph" w:styleId="TOC2">
    <w:name w:val="toc 2"/>
    <w:basedOn w:val="Normal"/>
    <w:uiPriority w:val="39"/>
    <w:qFormat/>
    <w:rsid w:val="001E0364"/>
    <w:pPr>
      <w:spacing w:before="0"/>
      <w:ind w:left="240"/>
    </w:pPr>
    <w:rPr>
      <w:rFonts w:asciiTheme="minorHAnsi" w:hAnsiTheme="minorHAnsi" w:cstheme="minorHAnsi"/>
      <w:smallCaps/>
      <w:sz w:val="20"/>
      <w:szCs w:val="20"/>
      <w:lang w:bidi="he-IL"/>
    </w:rPr>
  </w:style>
  <w:style w:type="paragraph" w:styleId="TOC3">
    <w:name w:val="toc 3"/>
    <w:basedOn w:val="Normal"/>
    <w:uiPriority w:val="39"/>
    <w:qFormat/>
    <w:pPr>
      <w:spacing w:before="0"/>
      <w:ind w:left="480"/>
    </w:pPr>
    <w:rPr>
      <w:rFonts w:asciiTheme="minorHAnsi" w:hAnsiTheme="minorHAnsi" w:cstheme="minorHAnsi"/>
      <w:i/>
      <w:iCs/>
      <w:sz w:val="20"/>
      <w:szCs w:val="20"/>
      <w:lang w:bidi="he-IL"/>
    </w:rPr>
  </w:style>
  <w:style w:type="paragraph" w:styleId="BodyText">
    <w:name w:val="Body Text"/>
    <w:basedOn w:val="Normal"/>
    <w:uiPriority w:val="1"/>
    <w:qFormat/>
    <w:rsid w:val="0096378F"/>
    <w:rPr>
      <w:rFonts w:ascii="Cambria" w:hAnsi="Cambria"/>
    </w:rPr>
  </w:style>
  <w:style w:type="paragraph" w:styleId="ListParagraph">
    <w:name w:val="List Paragraph"/>
    <w:basedOn w:val="Normal"/>
    <w:uiPriority w:val="34"/>
    <w:qFormat/>
    <w:pPr>
      <w:spacing w:before="1"/>
      <w:ind w:left="1073" w:hanging="677"/>
    </w:pPr>
  </w:style>
  <w:style w:type="paragraph" w:customStyle="1" w:styleId="TableParagraph">
    <w:name w:val="Table Paragraph"/>
    <w:basedOn w:val="Normal"/>
    <w:uiPriority w:val="1"/>
    <w:qFormat/>
    <w:rsid w:val="00254917"/>
    <w:rPr>
      <w:rFonts w:ascii="Cambria" w:hAnsi="Cambria"/>
    </w:rPr>
  </w:style>
  <w:style w:type="character" w:styleId="Hyperlink">
    <w:name w:val="Hyperlink"/>
    <w:basedOn w:val="DefaultParagraphFont"/>
    <w:uiPriority w:val="99"/>
    <w:unhideWhenUsed/>
    <w:rsid w:val="00543D72"/>
    <w:rPr>
      <w:color w:val="0000FF" w:themeColor="hyperlink"/>
      <w:u w:val="single"/>
    </w:rPr>
  </w:style>
  <w:style w:type="paragraph" w:styleId="Title">
    <w:name w:val="Title"/>
    <w:basedOn w:val="Normal"/>
    <w:next w:val="Normal"/>
    <w:link w:val="TitleChar"/>
    <w:uiPriority w:val="10"/>
    <w:qFormat/>
    <w:rsid w:val="0004420F"/>
    <w:pPr>
      <w:contextualSpacing/>
    </w:pPr>
    <w:rPr>
      <w:rFonts w:eastAsiaTheme="majorEastAsia" w:cstheme="majorBidi"/>
      <w:spacing w:val="-10"/>
      <w:kern w:val="28"/>
      <w:sz w:val="40"/>
      <w:szCs w:val="56"/>
    </w:rPr>
  </w:style>
  <w:style w:type="character" w:customStyle="1" w:styleId="TitleChar">
    <w:name w:val="Title Char"/>
    <w:basedOn w:val="DefaultParagraphFont"/>
    <w:link w:val="Title"/>
    <w:uiPriority w:val="10"/>
    <w:rsid w:val="0004420F"/>
    <w:rPr>
      <w:rFonts w:asciiTheme="majorHAnsi" w:eastAsiaTheme="majorEastAsia" w:hAnsiTheme="majorHAnsi" w:cstheme="majorBidi"/>
      <w:spacing w:val="-10"/>
      <w:kern w:val="28"/>
      <w:sz w:val="40"/>
      <w:szCs w:val="56"/>
    </w:rPr>
  </w:style>
  <w:style w:type="paragraph" w:styleId="Header">
    <w:name w:val="header"/>
    <w:basedOn w:val="Normal"/>
    <w:link w:val="HeaderChar"/>
    <w:uiPriority w:val="99"/>
    <w:unhideWhenUsed/>
    <w:rsid w:val="0004420F"/>
    <w:pPr>
      <w:tabs>
        <w:tab w:val="center" w:pos="4820"/>
        <w:tab w:val="right" w:pos="9356"/>
      </w:tabs>
      <w:spacing w:before="0" w:line="240" w:lineRule="auto"/>
      <w:jc w:val="right"/>
    </w:pPr>
  </w:style>
  <w:style w:type="character" w:customStyle="1" w:styleId="HeaderChar">
    <w:name w:val="Header Char"/>
    <w:basedOn w:val="DefaultParagraphFont"/>
    <w:link w:val="Header"/>
    <w:uiPriority w:val="99"/>
    <w:rsid w:val="0004420F"/>
    <w:rPr>
      <w:rFonts w:asciiTheme="majorHAnsi" w:eastAsia="Times New Roman" w:hAnsiTheme="majorHAnsi" w:cs="Times New Roman"/>
      <w:sz w:val="24"/>
      <w:szCs w:val="24"/>
    </w:rPr>
  </w:style>
  <w:style w:type="paragraph" w:styleId="Footer">
    <w:name w:val="footer"/>
    <w:basedOn w:val="Normal"/>
    <w:link w:val="FooterChar"/>
    <w:uiPriority w:val="99"/>
    <w:unhideWhenUsed/>
    <w:rsid w:val="0004420F"/>
    <w:pPr>
      <w:tabs>
        <w:tab w:val="center" w:pos="4513"/>
        <w:tab w:val="right" w:pos="9026"/>
      </w:tabs>
    </w:pPr>
  </w:style>
  <w:style w:type="character" w:customStyle="1" w:styleId="FooterChar">
    <w:name w:val="Footer Char"/>
    <w:basedOn w:val="DefaultParagraphFont"/>
    <w:link w:val="Footer"/>
    <w:uiPriority w:val="99"/>
    <w:rsid w:val="0004420F"/>
    <w:rPr>
      <w:rFonts w:ascii="Times New Roman" w:eastAsia="Times New Roman" w:hAnsi="Times New Roman" w:cs="Times New Roman"/>
    </w:rPr>
  </w:style>
  <w:style w:type="paragraph" w:styleId="Subtitle">
    <w:name w:val="Subtitle"/>
    <w:basedOn w:val="Title"/>
    <w:next w:val="Normal"/>
    <w:link w:val="SubtitleChar"/>
    <w:uiPriority w:val="11"/>
    <w:qFormat/>
    <w:rsid w:val="0004420F"/>
    <w:rPr>
      <w:sz w:val="32"/>
    </w:rPr>
  </w:style>
  <w:style w:type="character" w:customStyle="1" w:styleId="SubtitleChar">
    <w:name w:val="Subtitle Char"/>
    <w:basedOn w:val="DefaultParagraphFont"/>
    <w:link w:val="Subtitle"/>
    <w:uiPriority w:val="11"/>
    <w:rsid w:val="0004420F"/>
    <w:rPr>
      <w:rFonts w:asciiTheme="majorHAnsi" w:eastAsiaTheme="majorEastAsia" w:hAnsiTheme="majorHAnsi" w:cstheme="majorBidi"/>
      <w:spacing w:val="-10"/>
      <w:kern w:val="28"/>
      <w:sz w:val="32"/>
      <w:szCs w:val="56"/>
    </w:rPr>
  </w:style>
  <w:style w:type="paragraph" w:customStyle="1" w:styleId="name">
    <w:name w:val="name"/>
    <w:basedOn w:val="Normal"/>
    <w:uiPriority w:val="99"/>
    <w:rsid w:val="00C5668D"/>
    <w:pPr>
      <w:suppressAutoHyphens/>
      <w:adjustRightInd w:val="0"/>
      <w:spacing w:before="0" w:line="260" w:lineRule="atLeast"/>
      <w:textAlignment w:val="center"/>
    </w:pPr>
    <w:rPr>
      <w:rFonts w:ascii="FedraSansBarilan-Medium" w:eastAsia="Calibri" w:hAnsi="FedraSansBarilan-Medium" w:cs="FedraSansBarilan-Medium"/>
      <w:color w:val="72C9EB"/>
      <w:spacing w:val="6"/>
      <w:sz w:val="20"/>
      <w:szCs w:val="20"/>
      <w:lang w:bidi="ar-YE"/>
    </w:rPr>
  </w:style>
  <w:style w:type="paragraph" w:customStyle="1" w:styleId="BasicParagraph">
    <w:name w:val="[Basic Paragraph]"/>
    <w:basedOn w:val="Normal"/>
    <w:uiPriority w:val="99"/>
    <w:rsid w:val="00C5668D"/>
    <w:pPr>
      <w:bidi/>
      <w:adjustRightInd w:val="0"/>
      <w:spacing w:before="0" w:line="288" w:lineRule="auto"/>
      <w:textAlignment w:val="center"/>
    </w:pPr>
    <w:rPr>
      <w:rFonts w:ascii="Lucida Grande" w:eastAsia="Calibri" w:hAnsi="Lucida Grande" w:cs="Lucida Grande"/>
      <w:color w:val="000000"/>
      <w:lang w:bidi="he-IL"/>
    </w:rPr>
  </w:style>
  <w:style w:type="paragraph" w:styleId="NormalWeb">
    <w:name w:val="Normal (Web)"/>
    <w:basedOn w:val="Normal"/>
    <w:uiPriority w:val="99"/>
    <w:unhideWhenUsed/>
    <w:rsid w:val="005335F0"/>
    <w:pPr>
      <w:autoSpaceDE/>
      <w:autoSpaceDN/>
      <w:spacing w:before="100" w:beforeAutospacing="1" w:after="100" w:afterAutospacing="1" w:line="240" w:lineRule="auto"/>
    </w:pPr>
    <w:rPr>
      <w:lang w:bidi="he-IL"/>
    </w:rPr>
  </w:style>
  <w:style w:type="character" w:styleId="Strong">
    <w:name w:val="Strong"/>
    <w:basedOn w:val="DefaultParagraphFont"/>
    <w:uiPriority w:val="22"/>
    <w:qFormat/>
    <w:rsid w:val="005335F0"/>
    <w:rPr>
      <w:b/>
      <w:bCs/>
    </w:rPr>
  </w:style>
  <w:style w:type="character" w:customStyle="1" w:styleId="mord">
    <w:name w:val="mord"/>
    <w:basedOn w:val="DefaultParagraphFont"/>
    <w:rsid w:val="00584C90"/>
  </w:style>
  <w:style w:type="character" w:customStyle="1" w:styleId="mspace">
    <w:name w:val="mspace"/>
    <w:basedOn w:val="DefaultParagraphFont"/>
    <w:rsid w:val="00584C90"/>
  </w:style>
  <w:style w:type="character" w:customStyle="1" w:styleId="mrel">
    <w:name w:val="mrel"/>
    <w:basedOn w:val="DefaultParagraphFont"/>
    <w:rsid w:val="00584C90"/>
  </w:style>
  <w:style w:type="character" w:customStyle="1" w:styleId="mopen">
    <w:name w:val="mopen"/>
    <w:basedOn w:val="DefaultParagraphFont"/>
    <w:rsid w:val="00584C90"/>
  </w:style>
  <w:style w:type="character" w:customStyle="1" w:styleId="vlist-s">
    <w:name w:val="vlist-s"/>
    <w:basedOn w:val="DefaultParagraphFont"/>
    <w:rsid w:val="00584C90"/>
  </w:style>
  <w:style w:type="character" w:customStyle="1" w:styleId="mpunct">
    <w:name w:val="mpunct"/>
    <w:basedOn w:val="DefaultParagraphFont"/>
    <w:rsid w:val="00584C90"/>
  </w:style>
  <w:style w:type="character" w:customStyle="1" w:styleId="mclose">
    <w:name w:val="mclose"/>
    <w:basedOn w:val="DefaultParagraphFont"/>
    <w:rsid w:val="00584C90"/>
  </w:style>
  <w:style w:type="paragraph" w:styleId="Bibliography">
    <w:name w:val="Bibliography"/>
    <w:basedOn w:val="Normal"/>
    <w:next w:val="Normal"/>
    <w:uiPriority w:val="37"/>
    <w:unhideWhenUsed/>
    <w:rsid w:val="000345AD"/>
    <w:pPr>
      <w:tabs>
        <w:tab w:val="left" w:pos="384"/>
      </w:tabs>
      <w:spacing w:line="240" w:lineRule="auto"/>
      <w:ind w:left="384" w:hanging="384"/>
    </w:pPr>
  </w:style>
  <w:style w:type="paragraph" w:styleId="TOC4">
    <w:name w:val="toc 4"/>
    <w:basedOn w:val="Normal"/>
    <w:next w:val="Normal"/>
    <w:autoRedefine/>
    <w:uiPriority w:val="39"/>
    <w:unhideWhenUsed/>
    <w:rsid w:val="00A46670"/>
    <w:pPr>
      <w:spacing w:before="0"/>
      <w:ind w:left="720"/>
    </w:pPr>
    <w:rPr>
      <w:rFonts w:asciiTheme="minorHAnsi" w:hAnsiTheme="minorHAnsi" w:cstheme="minorHAnsi"/>
      <w:sz w:val="18"/>
      <w:szCs w:val="18"/>
      <w:lang w:bidi="he-IL"/>
    </w:rPr>
  </w:style>
  <w:style w:type="paragraph" w:styleId="TOC5">
    <w:name w:val="toc 5"/>
    <w:basedOn w:val="Normal"/>
    <w:next w:val="Normal"/>
    <w:autoRedefine/>
    <w:uiPriority w:val="39"/>
    <w:unhideWhenUsed/>
    <w:rsid w:val="00A46670"/>
    <w:pPr>
      <w:spacing w:before="0"/>
      <w:ind w:left="960"/>
    </w:pPr>
    <w:rPr>
      <w:rFonts w:asciiTheme="minorHAnsi" w:hAnsiTheme="minorHAnsi" w:cstheme="minorHAnsi"/>
      <w:sz w:val="18"/>
      <w:szCs w:val="18"/>
      <w:lang w:bidi="he-IL"/>
    </w:rPr>
  </w:style>
  <w:style w:type="paragraph" w:styleId="TOC6">
    <w:name w:val="toc 6"/>
    <w:basedOn w:val="Normal"/>
    <w:next w:val="Normal"/>
    <w:autoRedefine/>
    <w:uiPriority w:val="39"/>
    <w:unhideWhenUsed/>
    <w:rsid w:val="00A46670"/>
    <w:pPr>
      <w:spacing w:before="0"/>
      <w:ind w:left="1200"/>
    </w:pPr>
    <w:rPr>
      <w:rFonts w:asciiTheme="minorHAnsi" w:hAnsiTheme="minorHAnsi" w:cstheme="minorHAnsi"/>
      <w:sz w:val="18"/>
      <w:szCs w:val="18"/>
      <w:lang w:bidi="he-IL"/>
    </w:rPr>
  </w:style>
  <w:style w:type="paragraph" w:styleId="TOC7">
    <w:name w:val="toc 7"/>
    <w:basedOn w:val="Normal"/>
    <w:next w:val="Normal"/>
    <w:autoRedefine/>
    <w:uiPriority w:val="39"/>
    <w:unhideWhenUsed/>
    <w:rsid w:val="00A46670"/>
    <w:pPr>
      <w:spacing w:before="0"/>
      <w:ind w:left="1440"/>
    </w:pPr>
    <w:rPr>
      <w:rFonts w:asciiTheme="minorHAnsi" w:hAnsiTheme="minorHAnsi" w:cstheme="minorHAnsi"/>
      <w:sz w:val="18"/>
      <w:szCs w:val="18"/>
      <w:lang w:bidi="he-IL"/>
    </w:rPr>
  </w:style>
  <w:style w:type="paragraph" w:styleId="TOC8">
    <w:name w:val="toc 8"/>
    <w:basedOn w:val="Normal"/>
    <w:next w:val="Normal"/>
    <w:autoRedefine/>
    <w:uiPriority w:val="39"/>
    <w:unhideWhenUsed/>
    <w:rsid w:val="00A46670"/>
    <w:pPr>
      <w:spacing w:before="0"/>
      <w:ind w:left="1680"/>
    </w:pPr>
    <w:rPr>
      <w:rFonts w:asciiTheme="minorHAnsi" w:hAnsiTheme="minorHAnsi" w:cstheme="minorHAnsi"/>
      <w:sz w:val="18"/>
      <w:szCs w:val="18"/>
      <w:lang w:bidi="he-IL"/>
    </w:rPr>
  </w:style>
  <w:style w:type="paragraph" w:styleId="TOC9">
    <w:name w:val="toc 9"/>
    <w:basedOn w:val="Normal"/>
    <w:next w:val="Normal"/>
    <w:autoRedefine/>
    <w:uiPriority w:val="39"/>
    <w:unhideWhenUsed/>
    <w:rsid w:val="00A46670"/>
    <w:pPr>
      <w:spacing w:before="0"/>
      <w:ind w:left="1920"/>
    </w:pPr>
    <w:rPr>
      <w:rFonts w:asciiTheme="minorHAnsi" w:hAnsiTheme="minorHAnsi" w:cstheme="minorHAnsi"/>
      <w:sz w:val="18"/>
      <w:szCs w:val="18"/>
      <w:lang w:bidi="he-IL"/>
    </w:rPr>
  </w:style>
  <w:style w:type="character" w:customStyle="1" w:styleId="hscoswrapper">
    <w:name w:val="hs_cos_wrapper"/>
    <w:basedOn w:val="DefaultParagraphFont"/>
    <w:rsid w:val="0008612C"/>
  </w:style>
  <w:style w:type="character" w:styleId="PlaceholderText">
    <w:name w:val="Placeholder Text"/>
    <w:basedOn w:val="DefaultParagraphFont"/>
    <w:uiPriority w:val="99"/>
    <w:semiHidden/>
    <w:rsid w:val="002457F4"/>
    <w:rPr>
      <w:color w:val="666666"/>
    </w:rPr>
  </w:style>
  <w:style w:type="paragraph" w:styleId="z-TopofForm">
    <w:name w:val="HTML Top of Form"/>
    <w:basedOn w:val="Normal"/>
    <w:next w:val="Normal"/>
    <w:link w:val="z-TopofFormChar"/>
    <w:hidden/>
    <w:uiPriority w:val="99"/>
    <w:semiHidden/>
    <w:unhideWhenUsed/>
    <w:rsid w:val="005C64AF"/>
    <w:pPr>
      <w:pBdr>
        <w:bottom w:val="single" w:sz="6" w:space="1" w:color="auto"/>
      </w:pBdr>
      <w:autoSpaceDE/>
      <w:autoSpaceDN/>
      <w:spacing w:before="0" w:line="240" w:lineRule="auto"/>
      <w:jc w:val="center"/>
    </w:pPr>
    <w:rPr>
      <w:rFonts w:ascii="Arial" w:hAnsi="Arial" w:cs="Arial"/>
      <w:vanish/>
      <w:sz w:val="16"/>
      <w:szCs w:val="16"/>
      <w:lang w:bidi="he-IL"/>
    </w:rPr>
  </w:style>
  <w:style w:type="character" w:customStyle="1" w:styleId="z-TopofFormChar">
    <w:name w:val="z-Top of Form Char"/>
    <w:basedOn w:val="DefaultParagraphFont"/>
    <w:link w:val="z-TopofForm"/>
    <w:uiPriority w:val="99"/>
    <w:semiHidden/>
    <w:rsid w:val="005C64AF"/>
    <w:rPr>
      <w:rFonts w:ascii="Arial" w:eastAsia="Times New Roman" w:hAnsi="Arial" w:cs="Arial"/>
      <w:vanish/>
      <w:sz w:val="16"/>
      <w:szCs w:val="16"/>
      <w:lang w:bidi="he-IL"/>
    </w:rPr>
  </w:style>
  <w:style w:type="paragraph" w:styleId="Caption">
    <w:name w:val="caption"/>
    <w:aliases w:val="Tables"/>
    <w:basedOn w:val="Normal"/>
    <w:next w:val="Normal"/>
    <w:uiPriority w:val="35"/>
    <w:unhideWhenUsed/>
    <w:qFormat/>
    <w:rsid w:val="0026124E"/>
    <w:pPr>
      <w:widowControl w:val="0"/>
      <w:autoSpaceDE/>
      <w:autoSpaceDN/>
      <w:bidi/>
      <w:adjustRightInd w:val="0"/>
      <w:spacing w:before="120" w:after="120" w:line="240" w:lineRule="auto"/>
      <w:contextualSpacing/>
      <w:jc w:val="right"/>
      <w:textAlignment w:val="baseline"/>
    </w:pPr>
    <w:rPr>
      <w:noProof/>
      <w:lang w:eastAsia="he-IL" w:bidi="he-IL"/>
    </w:rPr>
  </w:style>
  <w:style w:type="table" w:styleId="TableGrid">
    <w:name w:val="Table Grid"/>
    <w:basedOn w:val="TableNormal"/>
    <w:uiPriority w:val="39"/>
    <w:rsid w:val="00A040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
    <w:name w:val="mo"/>
    <w:basedOn w:val="DefaultParagraphFont"/>
    <w:rsid w:val="00DE5F22"/>
  </w:style>
  <w:style w:type="character" w:customStyle="1" w:styleId="Heading4Char">
    <w:name w:val="Heading 4 Char"/>
    <w:basedOn w:val="DefaultParagraphFont"/>
    <w:link w:val="Heading4"/>
    <w:uiPriority w:val="9"/>
    <w:rsid w:val="008A5E92"/>
    <w:rPr>
      <w:rFonts w:ascii="Times New Roman" w:eastAsiaTheme="majorEastAsia" w:hAnsi="Times New Roman" w:cstheme="majorBidi"/>
      <w:i/>
      <w:iCs/>
      <w:color w:val="365F91" w:themeColor="accent1" w:themeShade="BF"/>
      <w:sz w:val="24"/>
      <w:szCs w:val="24"/>
    </w:rPr>
  </w:style>
  <w:style w:type="character" w:customStyle="1" w:styleId="katex-mathml">
    <w:name w:val="katex-mathml"/>
    <w:basedOn w:val="DefaultParagraphFont"/>
    <w:rsid w:val="008A5E92"/>
  </w:style>
  <w:style w:type="character" w:customStyle="1" w:styleId="mbin">
    <w:name w:val="mbin"/>
    <w:basedOn w:val="DefaultParagraphFont"/>
    <w:rsid w:val="008A5E92"/>
  </w:style>
  <w:style w:type="character" w:customStyle="1" w:styleId="mop">
    <w:name w:val="mop"/>
    <w:basedOn w:val="DefaultParagraphFont"/>
    <w:rsid w:val="008A5E92"/>
  </w:style>
  <w:style w:type="character" w:customStyle="1" w:styleId="minner">
    <w:name w:val="minner"/>
    <w:basedOn w:val="DefaultParagraphFont"/>
    <w:rsid w:val="005A165A"/>
  </w:style>
  <w:style w:type="character" w:customStyle="1" w:styleId="delimsizing">
    <w:name w:val="delimsizing"/>
    <w:basedOn w:val="DefaultParagraphFont"/>
    <w:rsid w:val="005A165A"/>
  </w:style>
  <w:style w:type="character" w:customStyle="1" w:styleId="Heading5Char">
    <w:name w:val="Heading 5 Char"/>
    <w:basedOn w:val="DefaultParagraphFont"/>
    <w:link w:val="Heading5"/>
    <w:uiPriority w:val="9"/>
    <w:rsid w:val="002B3627"/>
    <w:rPr>
      <w:rFonts w:ascii="Times New Roman" w:eastAsiaTheme="majorEastAsia" w:hAnsi="Times New Roman" w:cstheme="majorBidi"/>
      <w:color w:val="365F91" w:themeColor="accent1" w:themeShade="BF"/>
      <w:sz w:val="24"/>
      <w:szCs w:val="24"/>
    </w:rPr>
  </w:style>
  <w:style w:type="character" w:styleId="UnresolvedMention">
    <w:name w:val="Unresolved Mention"/>
    <w:basedOn w:val="DefaultParagraphFont"/>
    <w:uiPriority w:val="99"/>
    <w:semiHidden/>
    <w:unhideWhenUsed/>
    <w:rsid w:val="00FC17CE"/>
    <w:rPr>
      <w:color w:val="605E5C"/>
      <w:shd w:val="clear" w:color="auto" w:fill="E1DFDD"/>
    </w:rPr>
  </w:style>
  <w:style w:type="character" w:styleId="FollowedHyperlink">
    <w:name w:val="FollowedHyperlink"/>
    <w:basedOn w:val="DefaultParagraphFont"/>
    <w:uiPriority w:val="99"/>
    <w:semiHidden/>
    <w:unhideWhenUsed/>
    <w:rsid w:val="00FC17CE"/>
    <w:rPr>
      <w:color w:val="800080" w:themeColor="followedHyperlink"/>
      <w:u w:val="single"/>
    </w:rPr>
  </w:style>
  <w:style w:type="paragraph" w:styleId="HTMLPreformatted">
    <w:name w:val="HTML Preformatted"/>
    <w:basedOn w:val="Normal"/>
    <w:link w:val="HTMLPreformattedChar"/>
    <w:uiPriority w:val="99"/>
    <w:semiHidden/>
    <w:unhideWhenUsed/>
    <w:rsid w:val="00FC1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before="0" w:line="240" w:lineRule="auto"/>
    </w:pPr>
    <w:rPr>
      <w:rFonts w:ascii="Courier New" w:hAnsi="Courier New" w:cs="Courier New"/>
      <w:sz w:val="20"/>
      <w:szCs w:val="20"/>
      <w:lang w:bidi="he-IL"/>
    </w:rPr>
  </w:style>
  <w:style w:type="character" w:customStyle="1" w:styleId="HTMLPreformattedChar">
    <w:name w:val="HTML Preformatted Char"/>
    <w:basedOn w:val="DefaultParagraphFont"/>
    <w:link w:val="HTMLPreformatted"/>
    <w:uiPriority w:val="99"/>
    <w:semiHidden/>
    <w:rsid w:val="00FC17CE"/>
    <w:rPr>
      <w:rFonts w:ascii="Courier New" w:eastAsia="Times New Roman" w:hAnsi="Courier New" w:cs="Courier New"/>
      <w:sz w:val="20"/>
      <w:szCs w:val="20"/>
      <w:lang w:bidi="he-IL"/>
    </w:rPr>
  </w:style>
  <w:style w:type="table" w:styleId="ListTable6Colorful">
    <w:name w:val="List Table 6 Colorful"/>
    <w:basedOn w:val="TableNormal"/>
    <w:uiPriority w:val="51"/>
    <w:rsid w:val="00A51BCE"/>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9E55C9"/>
    <w:rPr>
      <w:rFonts w:ascii="Courier New" w:eastAsia="Times New Roman" w:hAnsi="Courier New" w:cs="Courier New"/>
      <w:sz w:val="20"/>
      <w:szCs w:val="20"/>
    </w:rPr>
  </w:style>
  <w:style w:type="table" w:styleId="GridTable4">
    <w:name w:val="Grid Table 4"/>
    <w:basedOn w:val="TableNormal"/>
    <w:uiPriority w:val="49"/>
    <w:rsid w:val="0046713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8C5287"/>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8C5287"/>
    <w:pPr>
      <w:widowControl/>
    </w:pPr>
    <w:rPr>
      <w:rFonts w:asciiTheme="majorHAnsi" w:eastAsia="Times New Roman" w:hAnsiTheme="majorHAnsi" w:cs="Times New Roman"/>
      <w:sz w:val="24"/>
      <w:szCs w:val="24"/>
    </w:rPr>
  </w:style>
  <w:style w:type="character" w:customStyle="1" w:styleId="Heading6Char">
    <w:name w:val="Heading 6 Char"/>
    <w:basedOn w:val="DefaultParagraphFont"/>
    <w:link w:val="Heading6"/>
    <w:uiPriority w:val="9"/>
    <w:rsid w:val="002A433F"/>
    <w:rPr>
      <w:rFonts w:ascii="Times New Roman" w:eastAsiaTheme="majorEastAsia" w:hAnsi="Times New Roman" w:cstheme="majorBidi"/>
      <w:color w:val="243F60" w:themeColor="accent1" w:themeShade="7F"/>
      <w:sz w:val="24"/>
      <w:szCs w:val="24"/>
    </w:rPr>
  </w:style>
  <w:style w:type="character" w:customStyle="1" w:styleId="Heading7Char">
    <w:name w:val="Heading 7 Char"/>
    <w:basedOn w:val="DefaultParagraphFont"/>
    <w:link w:val="Heading7"/>
    <w:uiPriority w:val="9"/>
    <w:rsid w:val="002A433F"/>
    <w:rPr>
      <w:rFonts w:ascii="Times New Roman" w:eastAsiaTheme="majorEastAsia" w:hAnsi="Times New Roman" w:cstheme="majorBidi"/>
      <w:i/>
      <w:iCs/>
      <w:color w:val="243F60" w:themeColor="accent1" w:themeShade="7F"/>
      <w:sz w:val="24"/>
      <w:szCs w:val="24"/>
    </w:rPr>
  </w:style>
  <w:style w:type="character" w:customStyle="1" w:styleId="Heading8Char">
    <w:name w:val="Heading 8 Char"/>
    <w:basedOn w:val="DefaultParagraphFont"/>
    <w:link w:val="Heading8"/>
    <w:uiPriority w:val="9"/>
    <w:rsid w:val="002A433F"/>
    <w:rPr>
      <w:rFonts w:ascii="Times New Roman" w:eastAsiaTheme="majorEastAsia" w:hAnsi="Times New Roman" w:cstheme="majorBidi"/>
      <w:color w:val="272727" w:themeColor="text1" w:themeTint="D8"/>
      <w:sz w:val="21"/>
      <w:szCs w:val="21"/>
    </w:rPr>
  </w:style>
  <w:style w:type="character" w:customStyle="1" w:styleId="Heading9Char">
    <w:name w:val="Heading 9 Char"/>
    <w:basedOn w:val="DefaultParagraphFont"/>
    <w:link w:val="Heading9"/>
    <w:uiPriority w:val="9"/>
    <w:rsid w:val="002A433F"/>
    <w:rPr>
      <w:rFonts w:ascii="Times New Roman" w:eastAsiaTheme="majorEastAsia" w:hAnsi="Times New Roman" w:cstheme="majorBidi"/>
      <w:i/>
      <w:iCs/>
      <w:color w:val="272727" w:themeColor="text1" w:themeTint="D8"/>
      <w:sz w:val="21"/>
      <w:szCs w:val="21"/>
    </w:rPr>
  </w:style>
  <w:style w:type="character" w:customStyle="1" w:styleId="Heading1Char">
    <w:name w:val="Heading 1 Char"/>
    <w:basedOn w:val="DefaultParagraphFont"/>
    <w:link w:val="Heading1"/>
    <w:uiPriority w:val="9"/>
    <w:rsid w:val="00A37F74"/>
    <w:rPr>
      <w:rFonts w:asciiTheme="minorBidi" w:eastAsia="Times New Roman" w:hAnsiTheme="minorBidi"/>
      <w:b/>
      <w:bCs/>
      <w:sz w:val="32"/>
      <w:szCs w:val="37"/>
    </w:rPr>
  </w:style>
  <w:style w:type="table" w:styleId="ListTable1Light">
    <w:name w:val="List Table 1 Light"/>
    <w:basedOn w:val="TableNormal"/>
    <w:uiPriority w:val="46"/>
    <w:rsid w:val="00C8193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6132CE"/>
    <w:pPr>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Cs w:val="32"/>
    </w:rPr>
  </w:style>
  <w:style w:type="table" w:styleId="GridTable1Light">
    <w:name w:val="Grid Table 1 Light"/>
    <w:basedOn w:val="TableNormal"/>
    <w:uiPriority w:val="46"/>
    <w:rsid w:val="00ED1BD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msonormal0">
    <w:name w:val="msonormal"/>
    <w:basedOn w:val="Normal"/>
    <w:rsid w:val="009D3CB0"/>
    <w:pPr>
      <w:autoSpaceDE/>
      <w:autoSpaceDN/>
      <w:spacing w:before="100" w:beforeAutospacing="1" w:after="100" w:afterAutospacing="1" w:line="240" w:lineRule="auto"/>
      <w:jc w:val="left"/>
    </w:pPr>
    <w:rPr>
      <w:lang w:bidi="he-IL"/>
    </w:rPr>
  </w:style>
  <w:style w:type="paragraph" w:styleId="TableofFigures">
    <w:name w:val="table of figures"/>
    <w:basedOn w:val="Normal"/>
    <w:next w:val="Normal"/>
    <w:uiPriority w:val="99"/>
    <w:unhideWhenUsed/>
    <w:rsid w:val="0055787E"/>
    <w:pPr>
      <w:spacing w:before="0" w:line="240" w:lineRule="auto"/>
    </w:pPr>
  </w:style>
  <w:style w:type="table" w:customStyle="1" w:styleId="Style1-APA">
    <w:name w:val="Style1-APA"/>
    <w:basedOn w:val="TableNormal"/>
    <w:uiPriority w:val="99"/>
    <w:rsid w:val="003C77C8"/>
    <w:pPr>
      <w:widowControl/>
      <w:autoSpaceDE/>
      <w:autoSpaceDN/>
    </w:pPr>
    <w:tblPr>
      <w:tblBorders>
        <w:top w:val="single" w:sz="4" w:space="0" w:color="auto"/>
        <w:bottom w:val="single" w:sz="4" w:space="0" w:color="auto"/>
      </w:tblBorders>
    </w:tblPr>
    <w:tblStylePr w:type="firstRow">
      <w:rPr>
        <w:rFonts w:cs="Times New Roman"/>
        <w:bCs/>
        <w:szCs w:val="24"/>
      </w:rPr>
      <w:tblPr/>
      <w:tcPr>
        <w:tcBorders>
          <w:bottom w:val="single" w:sz="4" w:space="0" w:color="auto"/>
        </w:tcBorders>
      </w:tcPr>
    </w:tblStylePr>
    <w:tblStylePr w:type="firstCol">
      <w:rPr>
        <w:rFonts w:cs="Times New Roman"/>
        <w:bCs/>
        <w:iCs w:val="0"/>
        <w:color w:val="auto"/>
        <w:szCs w:val="24"/>
      </w:rPr>
    </w:tblStylePr>
  </w:style>
  <w:style w:type="table" w:styleId="ListTable7Colorful">
    <w:name w:val="List Table 7 Colorful"/>
    <w:basedOn w:val="TableNormal"/>
    <w:uiPriority w:val="52"/>
    <w:rsid w:val="005C5A9C"/>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on">
    <w:name w:val="Revision"/>
    <w:hidden/>
    <w:uiPriority w:val="99"/>
    <w:semiHidden/>
    <w:rsid w:val="001E7D73"/>
    <w:pPr>
      <w:widowControl/>
      <w:autoSpaceDE/>
      <w:autoSpaceDN/>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8A23A0"/>
    <w:rPr>
      <w:sz w:val="16"/>
      <w:szCs w:val="16"/>
    </w:rPr>
  </w:style>
  <w:style w:type="paragraph" w:styleId="CommentText">
    <w:name w:val="annotation text"/>
    <w:basedOn w:val="Normal"/>
    <w:link w:val="CommentTextChar"/>
    <w:uiPriority w:val="99"/>
    <w:semiHidden/>
    <w:unhideWhenUsed/>
    <w:rsid w:val="008A23A0"/>
    <w:pPr>
      <w:spacing w:line="240" w:lineRule="auto"/>
    </w:pPr>
    <w:rPr>
      <w:sz w:val="20"/>
      <w:szCs w:val="20"/>
    </w:rPr>
  </w:style>
  <w:style w:type="character" w:customStyle="1" w:styleId="CommentTextChar">
    <w:name w:val="Comment Text Char"/>
    <w:basedOn w:val="DefaultParagraphFont"/>
    <w:link w:val="CommentText"/>
    <w:uiPriority w:val="99"/>
    <w:semiHidden/>
    <w:rsid w:val="008A23A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A23A0"/>
    <w:rPr>
      <w:b/>
      <w:bCs/>
    </w:rPr>
  </w:style>
  <w:style w:type="character" w:customStyle="1" w:styleId="CommentSubjectChar">
    <w:name w:val="Comment Subject Char"/>
    <w:basedOn w:val="CommentTextChar"/>
    <w:link w:val="CommentSubject"/>
    <w:uiPriority w:val="99"/>
    <w:semiHidden/>
    <w:rsid w:val="008A23A0"/>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8448">
      <w:bodyDiv w:val="1"/>
      <w:marLeft w:val="0"/>
      <w:marRight w:val="0"/>
      <w:marTop w:val="0"/>
      <w:marBottom w:val="0"/>
      <w:divBdr>
        <w:top w:val="none" w:sz="0" w:space="0" w:color="auto"/>
        <w:left w:val="none" w:sz="0" w:space="0" w:color="auto"/>
        <w:bottom w:val="none" w:sz="0" w:space="0" w:color="auto"/>
        <w:right w:val="none" w:sz="0" w:space="0" w:color="auto"/>
      </w:divBdr>
      <w:divsChild>
        <w:div w:id="2100370404">
          <w:marLeft w:val="0"/>
          <w:marRight w:val="0"/>
          <w:marTop w:val="0"/>
          <w:marBottom w:val="0"/>
          <w:divBdr>
            <w:top w:val="none" w:sz="0" w:space="0" w:color="auto"/>
            <w:left w:val="none" w:sz="0" w:space="0" w:color="auto"/>
            <w:bottom w:val="none" w:sz="0" w:space="0" w:color="auto"/>
            <w:right w:val="none" w:sz="0" w:space="0" w:color="auto"/>
          </w:divBdr>
          <w:divsChild>
            <w:div w:id="2004240154">
              <w:marLeft w:val="0"/>
              <w:marRight w:val="0"/>
              <w:marTop w:val="0"/>
              <w:marBottom w:val="0"/>
              <w:divBdr>
                <w:top w:val="none" w:sz="0" w:space="0" w:color="auto"/>
                <w:left w:val="none" w:sz="0" w:space="0" w:color="auto"/>
                <w:bottom w:val="none" w:sz="0" w:space="0" w:color="auto"/>
                <w:right w:val="none" w:sz="0" w:space="0" w:color="auto"/>
              </w:divBdr>
              <w:divsChild>
                <w:div w:id="490947392">
                  <w:marLeft w:val="0"/>
                  <w:marRight w:val="0"/>
                  <w:marTop w:val="0"/>
                  <w:marBottom w:val="0"/>
                  <w:divBdr>
                    <w:top w:val="none" w:sz="0" w:space="0" w:color="auto"/>
                    <w:left w:val="none" w:sz="0" w:space="0" w:color="auto"/>
                    <w:bottom w:val="none" w:sz="0" w:space="0" w:color="auto"/>
                    <w:right w:val="none" w:sz="0" w:space="0" w:color="auto"/>
                  </w:divBdr>
                </w:div>
              </w:divsChild>
            </w:div>
            <w:div w:id="159208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7472">
      <w:bodyDiv w:val="1"/>
      <w:marLeft w:val="0"/>
      <w:marRight w:val="0"/>
      <w:marTop w:val="0"/>
      <w:marBottom w:val="0"/>
      <w:divBdr>
        <w:top w:val="none" w:sz="0" w:space="0" w:color="auto"/>
        <w:left w:val="none" w:sz="0" w:space="0" w:color="auto"/>
        <w:bottom w:val="none" w:sz="0" w:space="0" w:color="auto"/>
        <w:right w:val="none" w:sz="0" w:space="0" w:color="auto"/>
      </w:divBdr>
    </w:div>
    <w:div w:id="39063479">
      <w:bodyDiv w:val="1"/>
      <w:marLeft w:val="0"/>
      <w:marRight w:val="0"/>
      <w:marTop w:val="0"/>
      <w:marBottom w:val="0"/>
      <w:divBdr>
        <w:top w:val="none" w:sz="0" w:space="0" w:color="auto"/>
        <w:left w:val="none" w:sz="0" w:space="0" w:color="auto"/>
        <w:bottom w:val="none" w:sz="0" w:space="0" w:color="auto"/>
        <w:right w:val="none" w:sz="0" w:space="0" w:color="auto"/>
      </w:divBdr>
    </w:div>
    <w:div w:id="41252401">
      <w:bodyDiv w:val="1"/>
      <w:marLeft w:val="0"/>
      <w:marRight w:val="0"/>
      <w:marTop w:val="0"/>
      <w:marBottom w:val="0"/>
      <w:divBdr>
        <w:top w:val="none" w:sz="0" w:space="0" w:color="auto"/>
        <w:left w:val="none" w:sz="0" w:space="0" w:color="auto"/>
        <w:bottom w:val="none" w:sz="0" w:space="0" w:color="auto"/>
        <w:right w:val="none" w:sz="0" w:space="0" w:color="auto"/>
      </w:divBdr>
    </w:div>
    <w:div w:id="44065857">
      <w:bodyDiv w:val="1"/>
      <w:marLeft w:val="0"/>
      <w:marRight w:val="0"/>
      <w:marTop w:val="0"/>
      <w:marBottom w:val="0"/>
      <w:divBdr>
        <w:top w:val="none" w:sz="0" w:space="0" w:color="auto"/>
        <w:left w:val="none" w:sz="0" w:space="0" w:color="auto"/>
        <w:bottom w:val="none" w:sz="0" w:space="0" w:color="auto"/>
        <w:right w:val="none" w:sz="0" w:space="0" w:color="auto"/>
      </w:divBdr>
    </w:div>
    <w:div w:id="57096682">
      <w:bodyDiv w:val="1"/>
      <w:marLeft w:val="0"/>
      <w:marRight w:val="0"/>
      <w:marTop w:val="0"/>
      <w:marBottom w:val="0"/>
      <w:divBdr>
        <w:top w:val="none" w:sz="0" w:space="0" w:color="auto"/>
        <w:left w:val="none" w:sz="0" w:space="0" w:color="auto"/>
        <w:bottom w:val="none" w:sz="0" w:space="0" w:color="auto"/>
        <w:right w:val="none" w:sz="0" w:space="0" w:color="auto"/>
      </w:divBdr>
    </w:div>
    <w:div w:id="61952156">
      <w:bodyDiv w:val="1"/>
      <w:marLeft w:val="0"/>
      <w:marRight w:val="0"/>
      <w:marTop w:val="0"/>
      <w:marBottom w:val="0"/>
      <w:divBdr>
        <w:top w:val="none" w:sz="0" w:space="0" w:color="auto"/>
        <w:left w:val="none" w:sz="0" w:space="0" w:color="auto"/>
        <w:bottom w:val="none" w:sz="0" w:space="0" w:color="auto"/>
        <w:right w:val="none" w:sz="0" w:space="0" w:color="auto"/>
      </w:divBdr>
    </w:div>
    <w:div w:id="63065614">
      <w:bodyDiv w:val="1"/>
      <w:marLeft w:val="0"/>
      <w:marRight w:val="0"/>
      <w:marTop w:val="0"/>
      <w:marBottom w:val="0"/>
      <w:divBdr>
        <w:top w:val="none" w:sz="0" w:space="0" w:color="auto"/>
        <w:left w:val="none" w:sz="0" w:space="0" w:color="auto"/>
        <w:bottom w:val="none" w:sz="0" w:space="0" w:color="auto"/>
        <w:right w:val="none" w:sz="0" w:space="0" w:color="auto"/>
      </w:divBdr>
      <w:divsChild>
        <w:div w:id="617834163">
          <w:marLeft w:val="0"/>
          <w:marRight w:val="0"/>
          <w:marTop w:val="0"/>
          <w:marBottom w:val="0"/>
          <w:divBdr>
            <w:top w:val="none" w:sz="0" w:space="0" w:color="auto"/>
            <w:left w:val="none" w:sz="0" w:space="0" w:color="auto"/>
            <w:bottom w:val="none" w:sz="0" w:space="0" w:color="auto"/>
            <w:right w:val="none" w:sz="0" w:space="0" w:color="auto"/>
          </w:divBdr>
          <w:divsChild>
            <w:div w:id="1612472446">
              <w:marLeft w:val="0"/>
              <w:marRight w:val="0"/>
              <w:marTop w:val="0"/>
              <w:marBottom w:val="0"/>
              <w:divBdr>
                <w:top w:val="none" w:sz="0" w:space="0" w:color="auto"/>
                <w:left w:val="none" w:sz="0" w:space="0" w:color="auto"/>
                <w:bottom w:val="none" w:sz="0" w:space="0" w:color="auto"/>
                <w:right w:val="none" w:sz="0" w:space="0" w:color="auto"/>
              </w:divBdr>
              <w:divsChild>
                <w:div w:id="107282825">
                  <w:marLeft w:val="0"/>
                  <w:marRight w:val="0"/>
                  <w:marTop w:val="0"/>
                  <w:marBottom w:val="0"/>
                  <w:divBdr>
                    <w:top w:val="none" w:sz="0" w:space="0" w:color="auto"/>
                    <w:left w:val="none" w:sz="0" w:space="0" w:color="auto"/>
                    <w:bottom w:val="none" w:sz="0" w:space="0" w:color="auto"/>
                    <w:right w:val="none" w:sz="0" w:space="0" w:color="auto"/>
                  </w:divBdr>
                </w:div>
              </w:divsChild>
            </w:div>
            <w:div w:id="199887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3130">
      <w:bodyDiv w:val="1"/>
      <w:marLeft w:val="0"/>
      <w:marRight w:val="0"/>
      <w:marTop w:val="0"/>
      <w:marBottom w:val="0"/>
      <w:divBdr>
        <w:top w:val="none" w:sz="0" w:space="0" w:color="auto"/>
        <w:left w:val="none" w:sz="0" w:space="0" w:color="auto"/>
        <w:bottom w:val="none" w:sz="0" w:space="0" w:color="auto"/>
        <w:right w:val="none" w:sz="0" w:space="0" w:color="auto"/>
      </w:divBdr>
      <w:divsChild>
        <w:div w:id="226109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5253156">
      <w:bodyDiv w:val="1"/>
      <w:marLeft w:val="0"/>
      <w:marRight w:val="0"/>
      <w:marTop w:val="0"/>
      <w:marBottom w:val="0"/>
      <w:divBdr>
        <w:top w:val="none" w:sz="0" w:space="0" w:color="auto"/>
        <w:left w:val="none" w:sz="0" w:space="0" w:color="auto"/>
        <w:bottom w:val="none" w:sz="0" w:space="0" w:color="auto"/>
        <w:right w:val="none" w:sz="0" w:space="0" w:color="auto"/>
      </w:divBdr>
    </w:div>
    <w:div w:id="92753032">
      <w:bodyDiv w:val="1"/>
      <w:marLeft w:val="0"/>
      <w:marRight w:val="0"/>
      <w:marTop w:val="0"/>
      <w:marBottom w:val="0"/>
      <w:divBdr>
        <w:top w:val="none" w:sz="0" w:space="0" w:color="auto"/>
        <w:left w:val="none" w:sz="0" w:space="0" w:color="auto"/>
        <w:bottom w:val="none" w:sz="0" w:space="0" w:color="auto"/>
        <w:right w:val="none" w:sz="0" w:space="0" w:color="auto"/>
      </w:divBdr>
    </w:div>
    <w:div w:id="134568299">
      <w:bodyDiv w:val="1"/>
      <w:marLeft w:val="0"/>
      <w:marRight w:val="0"/>
      <w:marTop w:val="0"/>
      <w:marBottom w:val="0"/>
      <w:divBdr>
        <w:top w:val="none" w:sz="0" w:space="0" w:color="auto"/>
        <w:left w:val="none" w:sz="0" w:space="0" w:color="auto"/>
        <w:bottom w:val="none" w:sz="0" w:space="0" w:color="auto"/>
        <w:right w:val="none" w:sz="0" w:space="0" w:color="auto"/>
      </w:divBdr>
    </w:div>
    <w:div w:id="140660687">
      <w:bodyDiv w:val="1"/>
      <w:marLeft w:val="0"/>
      <w:marRight w:val="0"/>
      <w:marTop w:val="0"/>
      <w:marBottom w:val="0"/>
      <w:divBdr>
        <w:top w:val="none" w:sz="0" w:space="0" w:color="auto"/>
        <w:left w:val="none" w:sz="0" w:space="0" w:color="auto"/>
        <w:bottom w:val="none" w:sz="0" w:space="0" w:color="auto"/>
        <w:right w:val="none" w:sz="0" w:space="0" w:color="auto"/>
      </w:divBdr>
    </w:div>
    <w:div w:id="141967410">
      <w:bodyDiv w:val="1"/>
      <w:marLeft w:val="0"/>
      <w:marRight w:val="0"/>
      <w:marTop w:val="0"/>
      <w:marBottom w:val="0"/>
      <w:divBdr>
        <w:top w:val="none" w:sz="0" w:space="0" w:color="auto"/>
        <w:left w:val="none" w:sz="0" w:space="0" w:color="auto"/>
        <w:bottom w:val="none" w:sz="0" w:space="0" w:color="auto"/>
        <w:right w:val="none" w:sz="0" w:space="0" w:color="auto"/>
      </w:divBdr>
    </w:div>
    <w:div w:id="194774344">
      <w:bodyDiv w:val="1"/>
      <w:marLeft w:val="0"/>
      <w:marRight w:val="0"/>
      <w:marTop w:val="0"/>
      <w:marBottom w:val="0"/>
      <w:divBdr>
        <w:top w:val="none" w:sz="0" w:space="0" w:color="auto"/>
        <w:left w:val="none" w:sz="0" w:space="0" w:color="auto"/>
        <w:bottom w:val="none" w:sz="0" w:space="0" w:color="auto"/>
        <w:right w:val="none" w:sz="0" w:space="0" w:color="auto"/>
      </w:divBdr>
    </w:div>
    <w:div w:id="201327753">
      <w:bodyDiv w:val="1"/>
      <w:marLeft w:val="0"/>
      <w:marRight w:val="0"/>
      <w:marTop w:val="0"/>
      <w:marBottom w:val="0"/>
      <w:divBdr>
        <w:top w:val="none" w:sz="0" w:space="0" w:color="auto"/>
        <w:left w:val="none" w:sz="0" w:space="0" w:color="auto"/>
        <w:bottom w:val="none" w:sz="0" w:space="0" w:color="auto"/>
        <w:right w:val="none" w:sz="0" w:space="0" w:color="auto"/>
      </w:divBdr>
      <w:divsChild>
        <w:div w:id="1727416495">
          <w:marLeft w:val="0"/>
          <w:marRight w:val="0"/>
          <w:marTop w:val="0"/>
          <w:marBottom w:val="0"/>
          <w:divBdr>
            <w:top w:val="none" w:sz="0" w:space="0" w:color="auto"/>
            <w:left w:val="none" w:sz="0" w:space="0" w:color="auto"/>
            <w:bottom w:val="none" w:sz="0" w:space="0" w:color="auto"/>
            <w:right w:val="none" w:sz="0" w:space="0" w:color="auto"/>
          </w:divBdr>
          <w:divsChild>
            <w:div w:id="18713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47">
      <w:bodyDiv w:val="1"/>
      <w:marLeft w:val="0"/>
      <w:marRight w:val="0"/>
      <w:marTop w:val="0"/>
      <w:marBottom w:val="0"/>
      <w:divBdr>
        <w:top w:val="none" w:sz="0" w:space="0" w:color="auto"/>
        <w:left w:val="none" w:sz="0" w:space="0" w:color="auto"/>
        <w:bottom w:val="none" w:sz="0" w:space="0" w:color="auto"/>
        <w:right w:val="none" w:sz="0" w:space="0" w:color="auto"/>
      </w:divBdr>
    </w:div>
    <w:div w:id="217058016">
      <w:bodyDiv w:val="1"/>
      <w:marLeft w:val="0"/>
      <w:marRight w:val="0"/>
      <w:marTop w:val="0"/>
      <w:marBottom w:val="0"/>
      <w:divBdr>
        <w:top w:val="none" w:sz="0" w:space="0" w:color="auto"/>
        <w:left w:val="none" w:sz="0" w:space="0" w:color="auto"/>
        <w:bottom w:val="none" w:sz="0" w:space="0" w:color="auto"/>
        <w:right w:val="none" w:sz="0" w:space="0" w:color="auto"/>
      </w:divBdr>
      <w:divsChild>
        <w:div w:id="425662256">
          <w:marLeft w:val="0"/>
          <w:marRight w:val="0"/>
          <w:marTop w:val="0"/>
          <w:marBottom w:val="0"/>
          <w:divBdr>
            <w:top w:val="none" w:sz="0" w:space="0" w:color="auto"/>
            <w:left w:val="none" w:sz="0" w:space="0" w:color="auto"/>
            <w:bottom w:val="none" w:sz="0" w:space="0" w:color="auto"/>
            <w:right w:val="none" w:sz="0" w:space="0" w:color="auto"/>
          </w:divBdr>
          <w:divsChild>
            <w:div w:id="933437854">
              <w:marLeft w:val="0"/>
              <w:marRight w:val="0"/>
              <w:marTop w:val="0"/>
              <w:marBottom w:val="0"/>
              <w:divBdr>
                <w:top w:val="none" w:sz="0" w:space="0" w:color="auto"/>
                <w:left w:val="none" w:sz="0" w:space="0" w:color="auto"/>
                <w:bottom w:val="none" w:sz="0" w:space="0" w:color="auto"/>
                <w:right w:val="none" w:sz="0" w:space="0" w:color="auto"/>
              </w:divBdr>
            </w:div>
            <w:div w:id="893467282">
              <w:marLeft w:val="0"/>
              <w:marRight w:val="0"/>
              <w:marTop w:val="0"/>
              <w:marBottom w:val="0"/>
              <w:divBdr>
                <w:top w:val="none" w:sz="0" w:space="0" w:color="auto"/>
                <w:left w:val="none" w:sz="0" w:space="0" w:color="auto"/>
                <w:bottom w:val="none" w:sz="0" w:space="0" w:color="auto"/>
                <w:right w:val="none" w:sz="0" w:space="0" w:color="auto"/>
              </w:divBdr>
            </w:div>
            <w:div w:id="386954685">
              <w:marLeft w:val="0"/>
              <w:marRight w:val="0"/>
              <w:marTop w:val="0"/>
              <w:marBottom w:val="0"/>
              <w:divBdr>
                <w:top w:val="none" w:sz="0" w:space="0" w:color="auto"/>
                <w:left w:val="none" w:sz="0" w:space="0" w:color="auto"/>
                <w:bottom w:val="none" w:sz="0" w:space="0" w:color="auto"/>
                <w:right w:val="none" w:sz="0" w:space="0" w:color="auto"/>
              </w:divBdr>
            </w:div>
            <w:div w:id="168446888">
              <w:marLeft w:val="0"/>
              <w:marRight w:val="0"/>
              <w:marTop w:val="0"/>
              <w:marBottom w:val="0"/>
              <w:divBdr>
                <w:top w:val="none" w:sz="0" w:space="0" w:color="auto"/>
                <w:left w:val="none" w:sz="0" w:space="0" w:color="auto"/>
                <w:bottom w:val="none" w:sz="0" w:space="0" w:color="auto"/>
                <w:right w:val="none" w:sz="0" w:space="0" w:color="auto"/>
              </w:divBdr>
            </w:div>
            <w:div w:id="441608780">
              <w:marLeft w:val="0"/>
              <w:marRight w:val="0"/>
              <w:marTop w:val="0"/>
              <w:marBottom w:val="0"/>
              <w:divBdr>
                <w:top w:val="none" w:sz="0" w:space="0" w:color="auto"/>
                <w:left w:val="none" w:sz="0" w:space="0" w:color="auto"/>
                <w:bottom w:val="none" w:sz="0" w:space="0" w:color="auto"/>
                <w:right w:val="none" w:sz="0" w:space="0" w:color="auto"/>
              </w:divBdr>
            </w:div>
            <w:div w:id="226965846">
              <w:marLeft w:val="0"/>
              <w:marRight w:val="0"/>
              <w:marTop w:val="0"/>
              <w:marBottom w:val="0"/>
              <w:divBdr>
                <w:top w:val="none" w:sz="0" w:space="0" w:color="auto"/>
                <w:left w:val="none" w:sz="0" w:space="0" w:color="auto"/>
                <w:bottom w:val="none" w:sz="0" w:space="0" w:color="auto"/>
                <w:right w:val="none" w:sz="0" w:space="0" w:color="auto"/>
              </w:divBdr>
            </w:div>
            <w:div w:id="962662394">
              <w:marLeft w:val="0"/>
              <w:marRight w:val="0"/>
              <w:marTop w:val="0"/>
              <w:marBottom w:val="0"/>
              <w:divBdr>
                <w:top w:val="none" w:sz="0" w:space="0" w:color="auto"/>
                <w:left w:val="none" w:sz="0" w:space="0" w:color="auto"/>
                <w:bottom w:val="none" w:sz="0" w:space="0" w:color="auto"/>
                <w:right w:val="none" w:sz="0" w:space="0" w:color="auto"/>
              </w:divBdr>
            </w:div>
            <w:div w:id="2021151867">
              <w:marLeft w:val="0"/>
              <w:marRight w:val="0"/>
              <w:marTop w:val="0"/>
              <w:marBottom w:val="0"/>
              <w:divBdr>
                <w:top w:val="none" w:sz="0" w:space="0" w:color="auto"/>
                <w:left w:val="none" w:sz="0" w:space="0" w:color="auto"/>
                <w:bottom w:val="none" w:sz="0" w:space="0" w:color="auto"/>
                <w:right w:val="none" w:sz="0" w:space="0" w:color="auto"/>
              </w:divBdr>
            </w:div>
            <w:div w:id="436829222">
              <w:marLeft w:val="0"/>
              <w:marRight w:val="0"/>
              <w:marTop w:val="0"/>
              <w:marBottom w:val="0"/>
              <w:divBdr>
                <w:top w:val="none" w:sz="0" w:space="0" w:color="auto"/>
                <w:left w:val="none" w:sz="0" w:space="0" w:color="auto"/>
                <w:bottom w:val="none" w:sz="0" w:space="0" w:color="auto"/>
                <w:right w:val="none" w:sz="0" w:space="0" w:color="auto"/>
              </w:divBdr>
            </w:div>
            <w:div w:id="1794134060">
              <w:marLeft w:val="0"/>
              <w:marRight w:val="0"/>
              <w:marTop w:val="0"/>
              <w:marBottom w:val="0"/>
              <w:divBdr>
                <w:top w:val="none" w:sz="0" w:space="0" w:color="auto"/>
                <w:left w:val="none" w:sz="0" w:space="0" w:color="auto"/>
                <w:bottom w:val="none" w:sz="0" w:space="0" w:color="auto"/>
                <w:right w:val="none" w:sz="0" w:space="0" w:color="auto"/>
              </w:divBdr>
            </w:div>
            <w:div w:id="1146776742">
              <w:marLeft w:val="0"/>
              <w:marRight w:val="0"/>
              <w:marTop w:val="0"/>
              <w:marBottom w:val="0"/>
              <w:divBdr>
                <w:top w:val="none" w:sz="0" w:space="0" w:color="auto"/>
                <w:left w:val="none" w:sz="0" w:space="0" w:color="auto"/>
                <w:bottom w:val="none" w:sz="0" w:space="0" w:color="auto"/>
                <w:right w:val="none" w:sz="0" w:space="0" w:color="auto"/>
              </w:divBdr>
            </w:div>
            <w:div w:id="1071653983">
              <w:marLeft w:val="0"/>
              <w:marRight w:val="0"/>
              <w:marTop w:val="0"/>
              <w:marBottom w:val="0"/>
              <w:divBdr>
                <w:top w:val="none" w:sz="0" w:space="0" w:color="auto"/>
                <w:left w:val="none" w:sz="0" w:space="0" w:color="auto"/>
                <w:bottom w:val="none" w:sz="0" w:space="0" w:color="auto"/>
                <w:right w:val="none" w:sz="0" w:space="0" w:color="auto"/>
              </w:divBdr>
            </w:div>
            <w:div w:id="1659768344">
              <w:marLeft w:val="0"/>
              <w:marRight w:val="0"/>
              <w:marTop w:val="0"/>
              <w:marBottom w:val="0"/>
              <w:divBdr>
                <w:top w:val="none" w:sz="0" w:space="0" w:color="auto"/>
                <w:left w:val="none" w:sz="0" w:space="0" w:color="auto"/>
                <w:bottom w:val="none" w:sz="0" w:space="0" w:color="auto"/>
                <w:right w:val="none" w:sz="0" w:space="0" w:color="auto"/>
              </w:divBdr>
            </w:div>
            <w:div w:id="974943542">
              <w:marLeft w:val="0"/>
              <w:marRight w:val="0"/>
              <w:marTop w:val="0"/>
              <w:marBottom w:val="0"/>
              <w:divBdr>
                <w:top w:val="none" w:sz="0" w:space="0" w:color="auto"/>
                <w:left w:val="none" w:sz="0" w:space="0" w:color="auto"/>
                <w:bottom w:val="none" w:sz="0" w:space="0" w:color="auto"/>
                <w:right w:val="none" w:sz="0" w:space="0" w:color="auto"/>
              </w:divBdr>
            </w:div>
            <w:div w:id="1197498339">
              <w:marLeft w:val="0"/>
              <w:marRight w:val="0"/>
              <w:marTop w:val="0"/>
              <w:marBottom w:val="0"/>
              <w:divBdr>
                <w:top w:val="none" w:sz="0" w:space="0" w:color="auto"/>
                <w:left w:val="none" w:sz="0" w:space="0" w:color="auto"/>
                <w:bottom w:val="none" w:sz="0" w:space="0" w:color="auto"/>
                <w:right w:val="none" w:sz="0" w:space="0" w:color="auto"/>
              </w:divBdr>
            </w:div>
            <w:div w:id="617032690">
              <w:marLeft w:val="0"/>
              <w:marRight w:val="0"/>
              <w:marTop w:val="0"/>
              <w:marBottom w:val="0"/>
              <w:divBdr>
                <w:top w:val="none" w:sz="0" w:space="0" w:color="auto"/>
                <w:left w:val="none" w:sz="0" w:space="0" w:color="auto"/>
                <w:bottom w:val="none" w:sz="0" w:space="0" w:color="auto"/>
                <w:right w:val="none" w:sz="0" w:space="0" w:color="auto"/>
              </w:divBdr>
            </w:div>
            <w:div w:id="2093893500">
              <w:marLeft w:val="0"/>
              <w:marRight w:val="0"/>
              <w:marTop w:val="0"/>
              <w:marBottom w:val="0"/>
              <w:divBdr>
                <w:top w:val="none" w:sz="0" w:space="0" w:color="auto"/>
                <w:left w:val="none" w:sz="0" w:space="0" w:color="auto"/>
                <w:bottom w:val="none" w:sz="0" w:space="0" w:color="auto"/>
                <w:right w:val="none" w:sz="0" w:space="0" w:color="auto"/>
              </w:divBdr>
            </w:div>
            <w:div w:id="1844584662">
              <w:marLeft w:val="0"/>
              <w:marRight w:val="0"/>
              <w:marTop w:val="0"/>
              <w:marBottom w:val="0"/>
              <w:divBdr>
                <w:top w:val="none" w:sz="0" w:space="0" w:color="auto"/>
                <w:left w:val="none" w:sz="0" w:space="0" w:color="auto"/>
                <w:bottom w:val="none" w:sz="0" w:space="0" w:color="auto"/>
                <w:right w:val="none" w:sz="0" w:space="0" w:color="auto"/>
              </w:divBdr>
            </w:div>
            <w:div w:id="1417240536">
              <w:marLeft w:val="0"/>
              <w:marRight w:val="0"/>
              <w:marTop w:val="0"/>
              <w:marBottom w:val="0"/>
              <w:divBdr>
                <w:top w:val="none" w:sz="0" w:space="0" w:color="auto"/>
                <w:left w:val="none" w:sz="0" w:space="0" w:color="auto"/>
                <w:bottom w:val="none" w:sz="0" w:space="0" w:color="auto"/>
                <w:right w:val="none" w:sz="0" w:space="0" w:color="auto"/>
              </w:divBdr>
            </w:div>
            <w:div w:id="211045246">
              <w:marLeft w:val="0"/>
              <w:marRight w:val="0"/>
              <w:marTop w:val="0"/>
              <w:marBottom w:val="0"/>
              <w:divBdr>
                <w:top w:val="none" w:sz="0" w:space="0" w:color="auto"/>
                <w:left w:val="none" w:sz="0" w:space="0" w:color="auto"/>
                <w:bottom w:val="none" w:sz="0" w:space="0" w:color="auto"/>
                <w:right w:val="none" w:sz="0" w:space="0" w:color="auto"/>
              </w:divBdr>
            </w:div>
            <w:div w:id="1361473902">
              <w:marLeft w:val="0"/>
              <w:marRight w:val="0"/>
              <w:marTop w:val="0"/>
              <w:marBottom w:val="0"/>
              <w:divBdr>
                <w:top w:val="none" w:sz="0" w:space="0" w:color="auto"/>
                <w:left w:val="none" w:sz="0" w:space="0" w:color="auto"/>
                <w:bottom w:val="none" w:sz="0" w:space="0" w:color="auto"/>
                <w:right w:val="none" w:sz="0" w:space="0" w:color="auto"/>
              </w:divBdr>
            </w:div>
            <w:div w:id="542445966">
              <w:marLeft w:val="0"/>
              <w:marRight w:val="0"/>
              <w:marTop w:val="0"/>
              <w:marBottom w:val="0"/>
              <w:divBdr>
                <w:top w:val="none" w:sz="0" w:space="0" w:color="auto"/>
                <w:left w:val="none" w:sz="0" w:space="0" w:color="auto"/>
                <w:bottom w:val="none" w:sz="0" w:space="0" w:color="auto"/>
                <w:right w:val="none" w:sz="0" w:space="0" w:color="auto"/>
              </w:divBdr>
            </w:div>
            <w:div w:id="325321907">
              <w:marLeft w:val="0"/>
              <w:marRight w:val="0"/>
              <w:marTop w:val="0"/>
              <w:marBottom w:val="0"/>
              <w:divBdr>
                <w:top w:val="none" w:sz="0" w:space="0" w:color="auto"/>
                <w:left w:val="none" w:sz="0" w:space="0" w:color="auto"/>
                <w:bottom w:val="none" w:sz="0" w:space="0" w:color="auto"/>
                <w:right w:val="none" w:sz="0" w:space="0" w:color="auto"/>
              </w:divBdr>
            </w:div>
            <w:div w:id="1337877732">
              <w:marLeft w:val="0"/>
              <w:marRight w:val="0"/>
              <w:marTop w:val="0"/>
              <w:marBottom w:val="0"/>
              <w:divBdr>
                <w:top w:val="none" w:sz="0" w:space="0" w:color="auto"/>
                <w:left w:val="none" w:sz="0" w:space="0" w:color="auto"/>
                <w:bottom w:val="none" w:sz="0" w:space="0" w:color="auto"/>
                <w:right w:val="none" w:sz="0" w:space="0" w:color="auto"/>
              </w:divBdr>
            </w:div>
            <w:div w:id="896472429">
              <w:marLeft w:val="0"/>
              <w:marRight w:val="0"/>
              <w:marTop w:val="0"/>
              <w:marBottom w:val="0"/>
              <w:divBdr>
                <w:top w:val="none" w:sz="0" w:space="0" w:color="auto"/>
                <w:left w:val="none" w:sz="0" w:space="0" w:color="auto"/>
                <w:bottom w:val="none" w:sz="0" w:space="0" w:color="auto"/>
                <w:right w:val="none" w:sz="0" w:space="0" w:color="auto"/>
              </w:divBdr>
            </w:div>
            <w:div w:id="154417683">
              <w:marLeft w:val="0"/>
              <w:marRight w:val="0"/>
              <w:marTop w:val="0"/>
              <w:marBottom w:val="0"/>
              <w:divBdr>
                <w:top w:val="none" w:sz="0" w:space="0" w:color="auto"/>
                <w:left w:val="none" w:sz="0" w:space="0" w:color="auto"/>
                <w:bottom w:val="none" w:sz="0" w:space="0" w:color="auto"/>
                <w:right w:val="none" w:sz="0" w:space="0" w:color="auto"/>
              </w:divBdr>
            </w:div>
            <w:div w:id="2027822074">
              <w:marLeft w:val="0"/>
              <w:marRight w:val="0"/>
              <w:marTop w:val="0"/>
              <w:marBottom w:val="0"/>
              <w:divBdr>
                <w:top w:val="none" w:sz="0" w:space="0" w:color="auto"/>
                <w:left w:val="none" w:sz="0" w:space="0" w:color="auto"/>
                <w:bottom w:val="none" w:sz="0" w:space="0" w:color="auto"/>
                <w:right w:val="none" w:sz="0" w:space="0" w:color="auto"/>
              </w:divBdr>
            </w:div>
            <w:div w:id="1586573661">
              <w:marLeft w:val="0"/>
              <w:marRight w:val="0"/>
              <w:marTop w:val="0"/>
              <w:marBottom w:val="0"/>
              <w:divBdr>
                <w:top w:val="none" w:sz="0" w:space="0" w:color="auto"/>
                <w:left w:val="none" w:sz="0" w:space="0" w:color="auto"/>
                <w:bottom w:val="none" w:sz="0" w:space="0" w:color="auto"/>
                <w:right w:val="none" w:sz="0" w:space="0" w:color="auto"/>
              </w:divBdr>
            </w:div>
            <w:div w:id="1497378536">
              <w:marLeft w:val="0"/>
              <w:marRight w:val="0"/>
              <w:marTop w:val="0"/>
              <w:marBottom w:val="0"/>
              <w:divBdr>
                <w:top w:val="none" w:sz="0" w:space="0" w:color="auto"/>
                <w:left w:val="none" w:sz="0" w:space="0" w:color="auto"/>
                <w:bottom w:val="none" w:sz="0" w:space="0" w:color="auto"/>
                <w:right w:val="none" w:sz="0" w:space="0" w:color="auto"/>
              </w:divBdr>
            </w:div>
            <w:div w:id="532041843">
              <w:marLeft w:val="0"/>
              <w:marRight w:val="0"/>
              <w:marTop w:val="0"/>
              <w:marBottom w:val="0"/>
              <w:divBdr>
                <w:top w:val="none" w:sz="0" w:space="0" w:color="auto"/>
                <w:left w:val="none" w:sz="0" w:space="0" w:color="auto"/>
                <w:bottom w:val="none" w:sz="0" w:space="0" w:color="auto"/>
                <w:right w:val="none" w:sz="0" w:space="0" w:color="auto"/>
              </w:divBdr>
            </w:div>
            <w:div w:id="1500578770">
              <w:marLeft w:val="0"/>
              <w:marRight w:val="0"/>
              <w:marTop w:val="0"/>
              <w:marBottom w:val="0"/>
              <w:divBdr>
                <w:top w:val="none" w:sz="0" w:space="0" w:color="auto"/>
                <w:left w:val="none" w:sz="0" w:space="0" w:color="auto"/>
                <w:bottom w:val="none" w:sz="0" w:space="0" w:color="auto"/>
                <w:right w:val="none" w:sz="0" w:space="0" w:color="auto"/>
              </w:divBdr>
            </w:div>
            <w:div w:id="515198238">
              <w:marLeft w:val="0"/>
              <w:marRight w:val="0"/>
              <w:marTop w:val="0"/>
              <w:marBottom w:val="0"/>
              <w:divBdr>
                <w:top w:val="none" w:sz="0" w:space="0" w:color="auto"/>
                <w:left w:val="none" w:sz="0" w:space="0" w:color="auto"/>
                <w:bottom w:val="none" w:sz="0" w:space="0" w:color="auto"/>
                <w:right w:val="none" w:sz="0" w:space="0" w:color="auto"/>
              </w:divBdr>
            </w:div>
            <w:div w:id="403648984">
              <w:marLeft w:val="0"/>
              <w:marRight w:val="0"/>
              <w:marTop w:val="0"/>
              <w:marBottom w:val="0"/>
              <w:divBdr>
                <w:top w:val="none" w:sz="0" w:space="0" w:color="auto"/>
                <w:left w:val="none" w:sz="0" w:space="0" w:color="auto"/>
                <w:bottom w:val="none" w:sz="0" w:space="0" w:color="auto"/>
                <w:right w:val="none" w:sz="0" w:space="0" w:color="auto"/>
              </w:divBdr>
            </w:div>
            <w:div w:id="1087077101">
              <w:marLeft w:val="0"/>
              <w:marRight w:val="0"/>
              <w:marTop w:val="0"/>
              <w:marBottom w:val="0"/>
              <w:divBdr>
                <w:top w:val="none" w:sz="0" w:space="0" w:color="auto"/>
                <w:left w:val="none" w:sz="0" w:space="0" w:color="auto"/>
                <w:bottom w:val="none" w:sz="0" w:space="0" w:color="auto"/>
                <w:right w:val="none" w:sz="0" w:space="0" w:color="auto"/>
              </w:divBdr>
            </w:div>
            <w:div w:id="121927371">
              <w:marLeft w:val="0"/>
              <w:marRight w:val="0"/>
              <w:marTop w:val="0"/>
              <w:marBottom w:val="0"/>
              <w:divBdr>
                <w:top w:val="none" w:sz="0" w:space="0" w:color="auto"/>
                <w:left w:val="none" w:sz="0" w:space="0" w:color="auto"/>
                <w:bottom w:val="none" w:sz="0" w:space="0" w:color="auto"/>
                <w:right w:val="none" w:sz="0" w:space="0" w:color="auto"/>
              </w:divBdr>
            </w:div>
            <w:div w:id="1907378181">
              <w:marLeft w:val="0"/>
              <w:marRight w:val="0"/>
              <w:marTop w:val="0"/>
              <w:marBottom w:val="0"/>
              <w:divBdr>
                <w:top w:val="none" w:sz="0" w:space="0" w:color="auto"/>
                <w:left w:val="none" w:sz="0" w:space="0" w:color="auto"/>
                <w:bottom w:val="none" w:sz="0" w:space="0" w:color="auto"/>
                <w:right w:val="none" w:sz="0" w:space="0" w:color="auto"/>
              </w:divBdr>
            </w:div>
            <w:div w:id="2081322497">
              <w:marLeft w:val="0"/>
              <w:marRight w:val="0"/>
              <w:marTop w:val="0"/>
              <w:marBottom w:val="0"/>
              <w:divBdr>
                <w:top w:val="none" w:sz="0" w:space="0" w:color="auto"/>
                <w:left w:val="none" w:sz="0" w:space="0" w:color="auto"/>
                <w:bottom w:val="none" w:sz="0" w:space="0" w:color="auto"/>
                <w:right w:val="none" w:sz="0" w:space="0" w:color="auto"/>
              </w:divBdr>
            </w:div>
            <w:div w:id="1058014222">
              <w:marLeft w:val="0"/>
              <w:marRight w:val="0"/>
              <w:marTop w:val="0"/>
              <w:marBottom w:val="0"/>
              <w:divBdr>
                <w:top w:val="none" w:sz="0" w:space="0" w:color="auto"/>
                <w:left w:val="none" w:sz="0" w:space="0" w:color="auto"/>
                <w:bottom w:val="none" w:sz="0" w:space="0" w:color="auto"/>
                <w:right w:val="none" w:sz="0" w:space="0" w:color="auto"/>
              </w:divBdr>
            </w:div>
            <w:div w:id="12689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5285">
      <w:bodyDiv w:val="1"/>
      <w:marLeft w:val="0"/>
      <w:marRight w:val="0"/>
      <w:marTop w:val="0"/>
      <w:marBottom w:val="0"/>
      <w:divBdr>
        <w:top w:val="none" w:sz="0" w:space="0" w:color="auto"/>
        <w:left w:val="none" w:sz="0" w:space="0" w:color="auto"/>
        <w:bottom w:val="none" w:sz="0" w:space="0" w:color="auto"/>
        <w:right w:val="none" w:sz="0" w:space="0" w:color="auto"/>
      </w:divBdr>
    </w:div>
    <w:div w:id="231474237">
      <w:bodyDiv w:val="1"/>
      <w:marLeft w:val="0"/>
      <w:marRight w:val="0"/>
      <w:marTop w:val="0"/>
      <w:marBottom w:val="0"/>
      <w:divBdr>
        <w:top w:val="none" w:sz="0" w:space="0" w:color="auto"/>
        <w:left w:val="none" w:sz="0" w:space="0" w:color="auto"/>
        <w:bottom w:val="none" w:sz="0" w:space="0" w:color="auto"/>
        <w:right w:val="none" w:sz="0" w:space="0" w:color="auto"/>
      </w:divBdr>
    </w:div>
    <w:div w:id="240717438">
      <w:bodyDiv w:val="1"/>
      <w:marLeft w:val="0"/>
      <w:marRight w:val="0"/>
      <w:marTop w:val="0"/>
      <w:marBottom w:val="0"/>
      <w:divBdr>
        <w:top w:val="none" w:sz="0" w:space="0" w:color="auto"/>
        <w:left w:val="none" w:sz="0" w:space="0" w:color="auto"/>
        <w:bottom w:val="none" w:sz="0" w:space="0" w:color="auto"/>
        <w:right w:val="none" w:sz="0" w:space="0" w:color="auto"/>
      </w:divBdr>
    </w:div>
    <w:div w:id="243879313">
      <w:bodyDiv w:val="1"/>
      <w:marLeft w:val="0"/>
      <w:marRight w:val="0"/>
      <w:marTop w:val="0"/>
      <w:marBottom w:val="0"/>
      <w:divBdr>
        <w:top w:val="none" w:sz="0" w:space="0" w:color="auto"/>
        <w:left w:val="none" w:sz="0" w:space="0" w:color="auto"/>
        <w:bottom w:val="none" w:sz="0" w:space="0" w:color="auto"/>
        <w:right w:val="none" w:sz="0" w:space="0" w:color="auto"/>
      </w:divBdr>
      <w:divsChild>
        <w:div w:id="2008289688">
          <w:marLeft w:val="0"/>
          <w:marRight w:val="0"/>
          <w:marTop w:val="0"/>
          <w:marBottom w:val="0"/>
          <w:divBdr>
            <w:top w:val="none" w:sz="0" w:space="0" w:color="auto"/>
            <w:left w:val="none" w:sz="0" w:space="0" w:color="auto"/>
            <w:bottom w:val="none" w:sz="0" w:space="0" w:color="auto"/>
            <w:right w:val="none" w:sz="0" w:space="0" w:color="auto"/>
          </w:divBdr>
          <w:divsChild>
            <w:div w:id="1191264590">
              <w:marLeft w:val="0"/>
              <w:marRight w:val="0"/>
              <w:marTop w:val="0"/>
              <w:marBottom w:val="0"/>
              <w:divBdr>
                <w:top w:val="none" w:sz="0" w:space="0" w:color="auto"/>
                <w:left w:val="none" w:sz="0" w:space="0" w:color="auto"/>
                <w:bottom w:val="none" w:sz="0" w:space="0" w:color="auto"/>
                <w:right w:val="none" w:sz="0" w:space="0" w:color="auto"/>
              </w:divBdr>
              <w:divsChild>
                <w:div w:id="379940126">
                  <w:marLeft w:val="0"/>
                  <w:marRight w:val="0"/>
                  <w:marTop w:val="0"/>
                  <w:marBottom w:val="0"/>
                  <w:divBdr>
                    <w:top w:val="none" w:sz="0" w:space="0" w:color="auto"/>
                    <w:left w:val="none" w:sz="0" w:space="0" w:color="auto"/>
                    <w:bottom w:val="none" w:sz="0" w:space="0" w:color="auto"/>
                    <w:right w:val="none" w:sz="0" w:space="0" w:color="auto"/>
                  </w:divBdr>
                </w:div>
              </w:divsChild>
            </w:div>
            <w:div w:id="18951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28344">
      <w:bodyDiv w:val="1"/>
      <w:marLeft w:val="0"/>
      <w:marRight w:val="0"/>
      <w:marTop w:val="0"/>
      <w:marBottom w:val="0"/>
      <w:divBdr>
        <w:top w:val="none" w:sz="0" w:space="0" w:color="auto"/>
        <w:left w:val="none" w:sz="0" w:space="0" w:color="auto"/>
        <w:bottom w:val="none" w:sz="0" w:space="0" w:color="auto"/>
        <w:right w:val="none" w:sz="0" w:space="0" w:color="auto"/>
      </w:divBdr>
    </w:div>
    <w:div w:id="259488258">
      <w:bodyDiv w:val="1"/>
      <w:marLeft w:val="0"/>
      <w:marRight w:val="0"/>
      <w:marTop w:val="0"/>
      <w:marBottom w:val="0"/>
      <w:divBdr>
        <w:top w:val="none" w:sz="0" w:space="0" w:color="auto"/>
        <w:left w:val="none" w:sz="0" w:space="0" w:color="auto"/>
        <w:bottom w:val="none" w:sz="0" w:space="0" w:color="auto"/>
        <w:right w:val="none" w:sz="0" w:space="0" w:color="auto"/>
      </w:divBdr>
    </w:div>
    <w:div w:id="267852075">
      <w:bodyDiv w:val="1"/>
      <w:marLeft w:val="0"/>
      <w:marRight w:val="0"/>
      <w:marTop w:val="0"/>
      <w:marBottom w:val="0"/>
      <w:divBdr>
        <w:top w:val="none" w:sz="0" w:space="0" w:color="auto"/>
        <w:left w:val="none" w:sz="0" w:space="0" w:color="auto"/>
        <w:bottom w:val="none" w:sz="0" w:space="0" w:color="auto"/>
        <w:right w:val="none" w:sz="0" w:space="0" w:color="auto"/>
      </w:divBdr>
      <w:divsChild>
        <w:div w:id="1761951849">
          <w:marLeft w:val="0"/>
          <w:marRight w:val="0"/>
          <w:marTop w:val="0"/>
          <w:marBottom w:val="0"/>
          <w:divBdr>
            <w:top w:val="none" w:sz="0" w:space="0" w:color="auto"/>
            <w:left w:val="none" w:sz="0" w:space="0" w:color="auto"/>
            <w:bottom w:val="none" w:sz="0" w:space="0" w:color="auto"/>
            <w:right w:val="none" w:sz="0" w:space="0" w:color="auto"/>
          </w:divBdr>
        </w:div>
      </w:divsChild>
    </w:div>
    <w:div w:id="275793700">
      <w:bodyDiv w:val="1"/>
      <w:marLeft w:val="0"/>
      <w:marRight w:val="0"/>
      <w:marTop w:val="0"/>
      <w:marBottom w:val="0"/>
      <w:divBdr>
        <w:top w:val="none" w:sz="0" w:space="0" w:color="auto"/>
        <w:left w:val="none" w:sz="0" w:space="0" w:color="auto"/>
        <w:bottom w:val="none" w:sz="0" w:space="0" w:color="auto"/>
        <w:right w:val="none" w:sz="0" w:space="0" w:color="auto"/>
      </w:divBdr>
    </w:div>
    <w:div w:id="276066363">
      <w:bodyDiv w:val="1"/>
      <w:marLeft w:val="0"/>
      <w:marRight w:val="0"/>
      <w:marTop w:val="0"/>
      <w:marBottom w:val="0"/>
      <w:divBdr>
        <w:top w:val="none" w:sz="0" w:space="0" w:color="auto"/>
        <w:left w:val="none" w:sz="0" w:space="0" w:color="auto"/>
        <w:bottom w:val="none" w:sz="0" w:space="0" w:color="auto"/>
        <w:right w:val="none" w:sz="0" w:space="0" w:color="auto"/>
      </w:divBdr>
      <w:divsChild>
        <w:div w:id="1795901862">
          <w:marLeft w:val="0"/>
          <w:marRight w:val="0"/>
          <w:marTop w:val="0"/>
          <w:marBottom w:val="0"/>
          <w:divBdr>
            <w:top w:val="none" w:sz="0" w:space="0" w:color="auto"/>
            <w:left w:val="none" w:sz="0" w:space="0" w:color="auto"/>
            <w:bottom w:val="none" w:sz="0" w:space="0" w:color="auto"/>
            <w:right w:val="none" w:sz="0" w:space="0" w:color="auto"/>
          </w:divBdr>
          <w:divsChild>
            <w:div w:id="1292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126">
      <w:bodyDiv w:val="1"/>
      <w:marLeft w:val="0"/>
      <w:marRight w:val="0"/>
      <w:marTop w:val="0"/>
      <w:marBottom w:val="0"/>
      <w:divBdr>
        <w:top w:val="none" w:sz="0" w:space="0" w:color="auto"/>
        <w:left w:val="none" w:sz="0" w:space="0" w:color="auto"/>
        <w:bottom w:val="none" w:sz="0" w:space="0" w:color="auto"/>
        <w:right w:val="none" w:sz="0" w:space="0" w:color="auto"/>
      </w:divBdr>
      <w:divsChild>
        <w:div w:id="1253012108">
          <w:marLeft w:val="0"/>
          <w:marRight w:val="0"/>
          <w:marTop w:val="0"/>
          <w:marBottom w:val="0"/>
          <w:divBdr>
            <w:top w:val="none" w:sz="0" w:space="0" w:color="auto"/>
            <w:left w:val="none" w:sz="0" w:space="0" w:color="auto"/>
            <w:bottom w:val="none" w:sz="0" w:space="0" w:color="auto"/>
            <w:right w:val="none" w:sz="0" w:space="0" w:color="auto"/>
          </w:divBdr>
          <w:divsChild>
            <w:div w:id="638150417">
              <w:marLeft w:val="0"/>
              <w:marRight w:val="0"/>
              <w:marTop w:val="0"/>
              <w:marBottom w:val="0"/>
              <w:divBdr>
                <w:top w:val="none" w:sz="0" w:space="0" w:color="auto"/>
                <w:left w:val="none" w:sz="0" w:space="0" w:color="auto"/>
                <w:bottom w:val="none" w:sz="0" w:space="0" w:color="auto"/>
                <w:right w:val="none" w:sz="0" w:space="0" w:color="auto"/>
              </w:divBdr>
            </w:div>
            <w:div w:id="784689766">
              <w:marLeft w:val="0"/>
              <w:marRight w:val="0"/>
              <w:marTop w:val="0"/>
              <w:marBottom w:val="0"/>
              <w:divBdr>
                <w:top w:val="none" w:sz="0" w:space="0" w:color="auto"/>
                <w:left w:val="none" w:sz="0" w:space="0" w:color="auto"/>
                <w:bottom w:val="none" w:sz="0" w:space="0" w:color="auto"/>
                <w:right w:val="none" w:sz="0" w:space="0" w:color="auto"/>
              </w:divBdr>
            </w:div>
            <w:div w:id="2115246250">
              <w:marLeft w:val="0"/>
              <w:marRight w:val="0"/>
              <w:marTop w:val="0"/>
              <w:marBottom w:val="0"/>
              <w:divBdr>
                <w:top w:val="none" w:sz="0" w:space="0" w:color="auto"/>
                <w:left w:val="none" w:sz="0" w:space="0" w:color="auto"/>
                <w:bottom w:val="none" w:sz="0" w:space="0" w:color="auto"/>
                <w:right w:val="none" w:sz="0" w:space="0" w:color="auto"/>
              </w:divBdr>
            </w:div>
            <w:div w:id="1381589504">
              <w:marLeft w:val="0"/>
              <w:marRight w:val="0"/>
              <w:marTop w:val="0"/>
              <w:marBottom w:val="0"/>
              <w:divBdr>
                <w:top w:val="none" w:sz="0" w:space="0" w:color="auto"/>
                <w:left w:val="none" w:sz="0" w:space="0" w:color="auto"/>
                <w:bottom w:val="none" w:sz="0" w:space="0" w:color="auto"/>
                <w:right w:val="none" w:sz="0" w:space="0" w:color="auto"/>
              </w:divBdr>
            </w:div>
            <w:div w:id="1156459692">
              <w:marLeft w:val="0"/>
              <w:marRight w:val="0"/>
              <w:marTop w:val="0"/>
              <w:marBottom w:val="0"/>
              <w:divBdr>
                <w:top w:val="none" w:sz="0" w:space="0" w:color="auto"/>
                <w:left w:val="none" w:sz="0" w:space="0" w:color="auto"/>
                <w:bottom w:val="none" w:sz="0" w:space="0" w:color="auto"/>
                <w:right w:val="none" w:sz="0" w:space="0" w:color="auto"/>
              </w:divBdr>
            </w:div>
            <w:div w:id="1498569004">
              <w:marLeft w:val="0"/>
              <w:marRight w:val="0"/>
              <w:marTop w:val="0"/>
              <w:marBottom w:val="0"/>
              <w:divBdr>
                <w:top w:val="none" w:sz="0" w:space="0" w:color="auto"/>
                <w:left w:val="none" w:sz="0" w:space="0" w:color="auto"/>
                <w:bottom w:val="none" w:sz="0" w:space="0" w:color="auto"/>
                <w:right w:val="none" w:sz="0" w:space="0" w:color="auto"/>
              </w:divBdr>
            </w:div>
            <w:div w:id="168372014">
              <w:marLeft w:val="0"/>
              <w:marRight w:val="0"/>
              <w:marTop w:val="0"/>
              <w:marBottom w:val="0"/>
              <w:divBdr>
                <w:top w:val="none" w:sz="0" w:space="0" w:color="auto"/>
                <w:left w:val="none" w:sz="0" w:space="0" w:color="auto"/>
                <w:bottom w:val="none" w:sz="0" w:space="0" w:color="auto"/>
                <w:right w:val="none" w:sz="0" w:space="0" w:color="auto"/>
              </w:divBdr>
            </w:div>
            <w:div w:id="327877158">
              <w:marLeft w:val="0"/>
              <w:marRight w:val="0"/>
              <w:marTop w:val="0"/>
              <w:marBottom w:val="0"/>
              <w:divBdr>
                <w:top w:val="none" w:sz="0" w:space="0" w:color="auto"/>
                <w:left w:val="none" w:sz="0" w:space="0" w:color="auto"/>
                <w:bottom w:val="none" w:sz="0" w:space="0" w:color="auto"/>
                <w:right w:val="none" w:sz="0" w:space="0" w:color="auto"/>
              </w:divBdr>
            </w:div>
            <w:div w:id="93985836">
              <w:marLeft w:val="0"/>
              <w:marRight w:val="0"/>
              <w:marTop w:val="0"/>
              <w:marBottom w:val="0"/>
              <w:divBdr>
                <w:top w:val="none" w:sz="0" w:space="0" w:color="auto"/>
                <w:left w:val="none" w:sz="0" w:space="0" w:color="auto"/>
                <w:bottom w:val="none" w:sz="0" w:space="0" w:color="auto"/>
                <w:right w:val="none" w:sz="0" w:space="0" w:color="auto"/>
              </w:divBdr>
            </w:div>
            <w:div w:id="1684282024">
              <w:marLeft w:val="0"/>
              <w:marRight w:val="0"/>
              <w:marTop w:val="0"/>
              <w:marBottom w:val="0"/>
              <w:divBdr>
                <w:top w:val="none" w:sz="0" w:space="0" w:color="auto"/>
                <w:left w:val="none" w:sz="0" w:space="0" w:color="auto"/>
                <w:bottom w:val="none" w:sz="0" w:space="0" w:color="auto"/>
                <w:right w:val="none" w:sz="0" w:space="0" w:color="auto"/>
              </w:divBdr>
            </w:div>
            <w:div w:id="917715789">
              <w:marLeft w:val="0"/>
              <w:marRight w:val="0"/>
              <w:marTop w:val="0"/>
              <w:marBottom w:val="0"/>
              <w:divBdr>
                <w:top w:val="none" w:sz="0" w:space="0" w:color="auto"/>
                <w:left w:val="none" w:sz="0" w:space="0" w:color="auto"/>
                <w:bottom w:val="none" w:sz="0" w:space="0" w:color="auto"/>
                <w:right w:val="none" w:sz="0" w:space="0" w:color="auto"/>
              </w:divBdr>
            </w:div>
            <w:div w:id="223486451">
              <w:marLeft w:val="0"/>
              <w:marRight w:val="0"/>
              <w:marTop w:val="0"/>
              <w:marBottom w:val="0"/>
              <w:divBdr>
                <w:top w:val="none" w:sz="0" w:space="0" w:color="auto"/>
                <w:left w:val="none" w:sz="0" w:space="0" w:color="auto"/>
                <w:bottom w:val="none" w:sz="0" w:space="0" w:color="auto"/>
                <w:right w:val="none" w:sz="0" w:space="0" w:color="auto"/>
              </w:divBdr>
            </w:div>
            <w:div w:id="1936161090">
              <w:marLeft w:val="0"/>
              <w:marRight w:val="0"/>
              <w:marTop w:val="0"/>
              <w:marBottom w:val="0"/>
              <w:divBdr>
                <w:top w:val="none" w:sz="0" w:space="0" w:color="auto"/>
                <w:left w:val="none" w:sz="0" w:space="0" w:color="auto"/>
                <w:bottom w:val="none" w:sz="0" w:space="0" w:color="auto"/>
                <w:right w:val="none" w:sz="0" w:space="0" w:color="auto"/>
              </w:divBdr>
            </w:div>
            <w:div w:id="1931035724">
              <w:marLeft w:val="0"/>
              <w:marRight w:val="0"/>
              <w:marTop w:val="0"/>
              <w:marBottom w:val="0"/>
              <w:divBdr>
                <w:top w:val="none" w:sz="0" w:space="0" w:color="auto"/>
                <w:left w:val="none" w:sz="0" w:space="0" w:color="auto"/>
                <w:bottom w:val="none" w:sz="0" w:space="0" w:color="auto"/>
                <w:right w:val="none" w:sz="0" w:space="0" w:color="auto"/>
              </w:divBdr>
            </w:div>
            <w:div w:id="571895560">
              <w:marLeft w:val="0"/>
              <w:marRight w:val="0"/>
              <w:marTop w:val="0"/>
              <w:marBottom w:val="0"/>
              <w:divBdr>
                <w:top w:val="none" w:sz="0" w:space="0" w:color="auto"/>
                <w:left w:val="none" w:sz="0" w:space="0" w:color="auto"/>
                <w:bottom w:val="none" w:sz="0" w:space="0" w:color="auto"/>
                <w:right w:val="none" w:sz="0" w:space="0" w:color="auto"/>
              </w:divBdr>
            </w:div>
            <w:div w:id="998189865">
              <w:marLeft w:val="0"/>
              <w:marRight w:val="0"/>
              <w:marTop w:val="0"/>
              <w:marBottom w:val="0"/>
              <w:divBdr>
                <w:top w:val="none" w:sz="0" w:space="0" w:color="auto"/>
                <w:left w:val="none" w:sz="0" w:space="0" w:color="auto"/>
                <w:bottom w:val="none" w:sz="0" w:space="0" w:color="auto"/>
                <w:right w:val="none" w:sz="0" w:space="0" w:color="auto"/>
              </w:divBdr>
            </w:div>
            <w:div w:id="1320961480">
              <w:marLeft w:val="0"/>
              <w:marRight w:val="0"/>
              <w:marTop w:val="0"/>
              <w:marBottom w:val="0"/>
              <w:divBdr>
                <w:top w:val="none" w:sz="0" w:space="0" w:color="auto"/>
                <w:left w:val="none" w:sz="0" w:space="0" w:color="auto"/>
                <w:bottom w:val="none" w:sz="0" w:space="0" w:color="auto"/>
                <w:right w:val="none" w:sz="0" w:space="0" w:color="auto"/>
              </w:divBdr>
            </w:div>
            <w:div w:id="808402721">
              <w:marLeft w:val="0"/>
              <w:marRight w:val="0"/>
              <w:marTop w:val="0"/>
              <w:marBottom w:val="0"/>
              <w:divBdr>
                <w:top w:val="none" w:sz="0" w:space="0" w:color="auto"/>
                <w:left w:val="none" w:sz="0" w:space="0" w:color="auto"/>
                <w:bottom w:val="none" w:sz="0" w:space="0" w:color="auto"/>
                <w:right w:val="none" w:sz="0" w:space="0" w:color="auto"/>
              </w:divBdr>
            </w:div>
            <w:div w:id="1988313823">
              <w:marLeft w:val="0"/>
              <w:marRight w:val="0"/>
              <w:marTop w:val="0"/>
              <w:marBottom w:val="0"/>
              <w:divBdr>
                <w:top w:val="none" w:sz="0" w:space="0" w:color="auto"/>
                <w:left w:val="none" w:sz="0" w:space="0" w:color="auto"/>
                <w:bottom w:val="none" w:sz="0" w:space="0" w:color="auto"/>
                <w:right w:val="none" w:sz="0" w:space="0" w:color="auto"/>
              </w:divBdr>
            </w:div>
            <w:div w:id="2118602343">
              <w:marLeft w:val="0"/>
              <w:marRight w:val="0"/>
              <w:marTop w:val="0"/>
              <w:marBottom w:val="0"/>
              <w:divBdr>
                <w:top w:val="none" w:sz="0" w:space="0" w:color="auto"/>
                <w:left w:val="none" w:sz="0" w:space="0" w:color="auto"/>
                <w:bottom w:val="none" w:sz="0" w:space="0" w:color="auto"/>
                <w:right w:val="none" w:sz="0" w:space="0" w:color="auto"/>
              </w:divBdr>
            </w:div>
            <w:div w:id="1511139372">
              <w:marLeft w:val="0"/>
              <w:marRight w:val="0"/>
              <w:marTop w:val="0"/>
              <w:marBottom w:val="0"/>
              <w:divBdr>
                <w:top w:val="none" w:sz="0" w:space="0" w:color="auto"/>
                <w:left w:val="none" w:sz="0" w:space="0" w:color="auto"/>
                <w:bottom w:val="none" w:sz="0" w:space="0" w:color="auto"/>
                <w:right w:val="none" w:sz="0" w:space="0" w:color="auto"/>
              </w:divBdr>
            </w:div>
            <w:div w:id="647638668">
              <w:marLeft w:val="0"/>
              <w:marRight w:val="0"/>
              <w:marTop w:val="0"/>
              <w:marBottom w:val="0"/>
              <w:divBdr>
                <w:top w:val="none" w:sz="0" w:space="0" w:color="auto"/>
                <w:left w:val="none" w:sz="0" w:space="0" w:color="auto"/>
                <w:bottom w:val="none" w:sz="0" w:space="0" w:color="auto"/>
                <w:right w:val="none" w:sz="0" w:space="0" w:color="auto"/>
              </w:divBdr>
            </w:div>
            <w:div w:id="1476288751">
              <w:marLeft w:val="0"/>
              <w:marRight w:val="0"/>
              <w:marTop w:val="0"/>
              <w:marBottom w:val="0"/>
              <w:divBdr>
                <w:top w:val="none" w:sz="0" w:space="0" w:color="auto"/>
                <w:left w:val="none" w:sz="0" w:space="0" w:color="auto"/>
                <w:bottom w:val="none" w:sz="0" w:space="0" w:color="auto"/>
                <w:right w:val="none" w:sz="0" w:space="0" w:color="auto"/>
              </w:divBdr>
            </w:div>
            <w:div w:id="1216428748">
              <w:marLeft w:val="0"/>
              <w:marRight w:val="0"/>
              <w:marTop w:val="0"/>
              <w:marBottom w:val="0"/>
              <w:divBdr>
                <w:top w:val="none" w:sz="0" w:space="0" w:color="auto"/>
                <w:left w:val="none" w:sz="0" w:space="0" w:color="auto"/>
                <w:bottom w:val="none" w:sz="0" w:space="0" w:color="auto"/>
                <w:right w:val="none" w:sz="0" w:space="0" w:color="auto"/>
              </w:divBdr>
            </w:div>
            <w:div w:id="1270314960">
              <w:marLeft w:val="0"/>
              <w:marRight w:val="0"/>
              <w:marTop w:val="0"/>
              <w:marBottom w:val="0"/>
              <w:divBdr>
                <w:top w:val="none" w:sz="0" w:space="0" w:color="auto"/>
                <w:left w:val="none" w:sz="0" w:space="0" w:color="auto"/>
                <w:bottom w:val="none" w:sz="0" w:space="0" w:color="auto"/>
                <w:right w:val="none" w:sz="0" w:space="0" w:color="auto"/>
              </w:divBdr>
            </w:div>
            <w:div w:id="37886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8749">
      <w:bodyDiv w:val="1"/>
      <w:marLeft w:val="0"/>
      <w:marRight w:val="0"/>
      <w:marTop w:val="0"/>
      <w:marBottom w:val="0"/>
      <w:divBdr>
        <w:top w:val="none" w:sz="0" w:space="0" w:color="auto"/>
        <w:left w:val="none" w:sz="0" w:space="0" w:color="auto"/>
        <w:bottom w:val="none" w:sz="0" w:space="0" w:color="auto"/>
        <w:right w:val="none" w:sz="0" w:space="0" w:color="auto"/>
      </w:divBdr>
      <w:divsChild>
        <w:div w:id="1147167634">
          <w:marLeft w:val="0"/>
          <w:marRight w:val="0"/>
          <w:marTop w:val="0"/>
          <w:marBottom w:val="0"/>
          <w:divBdr>
            <w:top w:val="none" w:sz="0" w:space="0" w:color="auto"/>
            <w:left w:val="none" w:sz="0" w:space="0" w:color="auto"/>
            <w:bottom w:val="none" w:sz="0" w:space="0" w:color="auto"/>
            <w:right w:val="none" w:sz="0" w:space="0" w:color="auto"/>
          </w:divBdr>
          <w:divsChild>
            <w:div w:id="151121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4085">
      <w:bodyDiv w:val="1"/>
      <w:marLeft w:val="0"/>
      <w:marRight w:val="0"/>
      <w:marTop w:val="0"/>
      <w:marBottom w:val="0"/>
      <w:divBdr>
        <w:top w:val="none" w:sz="0" w:space="0" w:color="auto"/>
        <w:left w:val="none" w:sz="0" w:space="0" w:color="auto"/>
        <w:bottom w:val="none" w:sz="0" w:space="0" w:color="auto"/>
        <w:right w:val="none" w:sz="0" w:space="0" w:color="auto"/>
      </w:divBdr>
    </w:div>
    <w:div w:id="289090349">
      <w:bodyDiv w:val="1"/>
      <w:marLeft w:val="0"/>
      <w:marRight w:val="0"/>
      <w:marTop w:val="0"/>
      <w:marBottom w:val="0"/>
      <w:divBdr>
        <w:top w:val="none" w:sz="0" w:space="0" w:color="auto"/>
        <w:left w:val="none" w:sz="0" w:space="0" w:color="auto"/>
        <w:bottom w:val="none" w:sz="0" w:space="0" w:color="auto"/>
        <w:right w:val="none" w:sz="0" w:space="0" w:color="auto"/>
      </w:divBdr>
    </w:div>
    <w:div w:id="289827157">
      <w:bodyDiv w:val="1"/>
      <w:marLeft w:val="0"/>
      <w:marRight w:val="0"/>
      <w:marTop w:val="0"/>
      <w:marBottom w:val="0"/>
      <w:divBdr>
        <w:top w:val="none" w:sz="0" w:space="0" w:color="auto"/>
        <w:left w:val="none" w:sz="0" w:space="0" w:color="auto"/>
        <w:bottom w:val="none" w:sz="0" w:space="0" w:color="auto"/>
        <w:right w:val="none" w:sz="0" w:space="0" w:color="auto"/>
      </w:divBdr>
      <w:divsChild>
        <w:div w:id="1477842149">
          <w:marLeft w:val="0"/>
          <w:marRight w:val="0"/>
          <w:marTop w:val="0"/>
          <w:marBottom w:val="0"/>
          <w:divBdr>
            <w:top w:val="none" w:sz="0" w:space="0" w:color="auto"/>
            <w:left w:val="none" w:sz="0" w:space="0" w:color="auto"/>
            <w:bottom w:val="none" w:sz="0" w:space="0" w:color="auto"/>
            <w:right w:val="none" w:sz="0" w:space="0" w:color="auto"/>
          </w:divBdr>
          <w:divsChild>
            <w:div w:id="1978298081">
              <w:marLeft w:val="0"/>
              <w:marRight w:val="0"/>
              <w:marTop w:val="0"/>
              <w:marBottom w:val="0"/>
              <w:divBdr>
                <w:top w:val="none" w:sz="0" w:space="0" w:color="auto"/>
                <w:left w:val="none" w:sz="0" w:space="0" w:color="auto"/>
                <w:bottom w:val="none" w:sz="0" w:space="0" w:color="auto"/>
                <w:right w:val="none" w:sz="0" w:space="0" w:color="auto"/>
              </w:divBdr>
              <w:divsChild>
                <w:div w:id="1622761635">
                  <w:marLeft w:val="0"/>
                  <w:marRight w:val="0"/>
                  <w:marTop w:val="0"/>
                  <w:marBottom w:val="0"/>
                  <w:divBdr>
                    <w:top w:val="none" w:sz="0" w:space="0" w:color="auto"/>
                    <w:left w:val="none" w:sz="0" w:space="0" w:color="auto"/>
                    <w:bottom w:val="none" w:sz="0" w:space="0" w:color="auto"/>
                    <w:right w:val="none" w:sz="0" w:space="0" w:color="auto"/>
                  </w:divBdr>
                  <w:divsChild>
                    <w:div w:id="671760141">
                      <w:marLeft w:val="0"/>
                      <w:marRight w:val="0"/>
                      <w:marTop w:val="0"/>
                      <w:marBottom w:val="0"/>
                      <w:divBdr>
                        <w:top w:val="none" w:sz="0" w:space="0" w:color="auto"/>
                        <w:left w:val="none" w:sz="0" w:space="0" w:color="auto"/>
                        <w:bottom w:val="none" w:sz="0" w:space="0" w:color="auto"/>
                        <w:right w:val="none" w:sz="0" w:space="0" w:color="auto"/>
                      </w:divBdr>
                      <w:divsChild>
                        <w:div w:id="1281719239">
                          <w:marLeft w:val="0"/>
                          <w:marRight w:val="0"/>
                          <w:marTop w:val="0"/>
                          <w:marBottom w:val="0"/>
                          <w:divBdr>
                            <w:top w:val="none" w:sz="0" w:space="0" w:color="auto"/>
                            <w:left w:val="none" w:sz="0" w:space="0" w:color="auto"/>
                            <w:bottom w:val="none" w:sz="0" w:space="0" w:color="auto"/>
                            <w:right w:val="none" w:sz="0" w:space="0" w:color="auto"/>
                          </w:divBdr>
                          <w:divsChild>
                            <w:div w:id="15840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9754">
      <w:bodyDiv w:val="1"/>
      <w:marLeft w:val="0"/>
      <w:marRight w:val="0"/>
      <w:marTop w:val="0"/>
      <w:marBottom w:val="0"/>
      <w:divBdr>
        <w:top w:val="none" w:sz="0" w:space="0" w:color="auto"/>
        <w:left w:val="none" w:sz="0" w:space="0" w:color="auto"/>
        <w:bottom w:val="none" w:sz="0" w:space="0" w:color="auto"/>
        <w:right w:val="none" w:sz="0" w:space="0" w:color="auto"/>
      </w:divBdr>
    </w:div>
    <w:div w:id="304353844">
      <w:bodyDiv w:val="1"/>
      <w:marLeft w:val="0"/>
      <w:marRight w:val="0"/>
      <w:marTop w:val="0"/>
      <w:marBottom w:val="0"/>
      <w:divBdr>
        <w:top w:val="none" w:sz="0" w:space="0" w:color="auto"/>
        <w:left w:val="none" w:sz="0" w:space="0" w:color="auto"/>
        <w:bottom w:val="none" w:sz="0" w:space="0" w:color="auto"/>
        <w:right w:val="none" w:sz="0" w:space="0" w:color="auto"/>
      </w:divBdr>
    </w:div>
    <w:div w:id="308024411">
      <w:bodyDiv w:val="1"/>
      <w:marLeft w:val="0"/>
      <w:marRight w:val="0"/>
      <w:marTop w:val="0"/>
      <w:marBottom w:val="0"/>
      <w:divBdr>
        <w:top w:val="none" w:sz="0" w:space="0" w:color="auto"/>
        <w:left w:val="none" w:sz="0" w:space="0" w:color="auto"/>
        <w:bottom w:val="none" w:sz="0" w:space="0" w:color="auto"/>
        <w:right w:val="none" w:sz="0" w:space="0" w:color="auto"/>
      </w:divBdr>
    </w:div>
    <w:div w:id="322777988">
      <w:bodyDiv w:val="1"/>
      <w:marLeft w:val="0"/>
      <w:marRight w:val="0"/>
      <w:marTop w:val="0"/>
      <w:marBottom w:val="0"/>
      <w:divBdr>
        <w:top w:val="none" w:sz="0" w:space="0" w:color="auto"/>
        <w:left w:val="none" w:sz="0" w:space="0" w:color="auto"/>
        <w:bottom w:val="none" w:sz="0" w:space="0" w:color="auto"/>
        <w:right w:val="none" w:sz="0" w:space="0" w:color="auto"/>
      </w:divBdr>
    </w:div>
    <w:div w:id="324746216">
      <w:bodyDiv w:val="1"/>
      <w:marLeft w:val="0"/>
      <w:marRight w:val="0"/>
      <w:marTop w:val="0"/>
      <w:marBottom w:val="0"/>
      <w:divBdr>
        <w:top w:val="none" w:sz="0" w:space="0" w:color="auto"/>
        <w:left w:val="none" w:sz="0" w:space="0" w:color="auto"/>
        <w:bottom w:val="none" w:sz="0" w:space="0" w:color="auto"/>
        <w:right w:val="none" w:sz="0" w:space="0" w:color="auto"/>
      </w:divBdr>
    </w:div>
    <w:div w:id="327253430">
      <w:bodyDiv w:val="1"/>
      <w:marLeft w:val="0"/>
      <w:marRight w:val="0"/>
      <w:marTop w:val="0"/>
      <w:marBottom w:val="0"/>
      <w:divBdr>
        <w:top w:val="none" w:sz="0" w:space="0" w:color="auto"/>
        <w:left w:val="none" w:sz="0" w:space="0" w:color="auto"/>
        <w:bottom w:val="none" w:sz="0" w:space="0" w:color="auto"/>
        <w:right w:val="none" w:sz="0" w:space="0" w:color="auto"/>
      </w:divBdr>
    </w:div>
    <w:div w:id="328680159">
      <w:bodyDiv w:val="1"/>
      <w:marLeft w:val="0"/>
      <w:marRight w:val="0"/>
      <w:marTop w:val="0"/>
      <w:marBottom w:val="0"/>
      <w:divBdr>
        <w:top w:val="none" w:sz="0" w:space="0" w:color="auto"/>
        <w:left w:val="none" w:sz="0" w:space="0" w:color="auto"/>
        <w:bottom w:val="none" w:sz="0" w:space="0" w:color="auto"/>
        <w:right w:val="none" w:sz="0" w:space="0" w:color="auto"/>
      </w:divBdr>
      <w:divsChild>
        <w:div w:id="1180697889">
          <w:marLeft w:val="0"/>
          <w:marRight w:val="0"/>
          <w:marTop w:val="0"/>
          <w:marBottom w:val="0"/>
          <w:divBdr>
            <w:top w:val="none" w:sz="0" w:space="0" w:color="auto"/>
            <w:left w:val="none" w:sz="0" w:space="0" w:color="auto"/>
            <w:bottom w:val="none" w:sz="0" w:space="0" w:color="auto"/>
            <w:right w:val="none" w:sz="0" w:space="0" w:color="auto"/>
          </w:divBdr>
          <w:divsChild>
            <w:div w:id="2051999543">
              <w:marLeft w:val="0"/>
              <w:marRight w:val="0"/>
              <w:marTop w:val="0"/>
              <w:marBottom w:val="0"/>
              <w:divBdr>
                <w:top w:val="none" w:sz="0" w:space="0" w:color="auto"/>
                <w:left w:val="none" w:sz="0" w:space="0" w:color="auto"/>
                <w:bottom w:val="none" w:sz="0" w:space="0" w:color="auto"/>
                <w:right w:val="none" w:sz="0" w:space="0" w:color="auto"/>
              </w:divBdr>
              <w:divsChild>
                <w:div w:id="271978580">
                  <w:marLeft w:val="0"/>
                  <w:marRight w:val="0"/>
                  <w:marTop w:val="0"/>
                  <w:marBottom w:val="0"/>
                  <w:divBdr>
                    <w:top w:val="none" w:sz="0" w:space="0" w:color="auto"/>
                    <w:left w:val="none" w:sz="0" w:space="0" w:color="auto"/>
                    <w:bottom w:val="none" w:sz="0" w:space="0" w:color="auto"/>
                    <w:right w:val="none" w:sz="0" w:space="0" w:color="auto"/>
                  </w:divBdr>
                  <w:divsChild>
                    <w:div w:id="20195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236701">
          <w:marLeft w:val="0"/>
          <w:marRight w:val="0"/>
          <w:marTop w:val="0"/>
          <w:marBottom w:val="0"/>
          <w:divBdr>
            <w:top w:val="none" w:sz="0" w:space="0" w:color="auto"/>
            <w:left w:val="none" w:sz="0" w:space="0" w:color="auto"/>
            <w:bottom w:val="none" w:sz="0" w:space="0" w:color="auto"/>
            <w:right w:val="none" w:sz="0" w:space="0" w:color="auto"/>
          </w:divBdr>
          <w:divsChild>
            <w:div w:id="815947973">
              <w:marLeft w:val="0"/>
              <w:marRight w:val="0"/>
              <w:marTop w:val="0"/>
              <w:marBottom w:val="0"/>
              <w:divBdr>
                <w:top w:val="none" w:sz="0" w:space="0" w:color="auto"/>
                <w:left w:val="none" w:sz="0" w:space="0" w:color="auto"/>
                <w:bottom w:val="none" w:sz="0" w:space="0" w:color="auto"/>
                <w:right w:val="none" w:sz="0" w:space="0" w:color="auto"/>
              </w:divBdr>
              <w:divsChild>
                <w:div w:id="156189702">
                  <w:marLeft w:val="0"/>
                  <w:marRight w:val="0"/>
                  <w:marTop w:val="0"/>
                  <w:marBottom w:val="0"/>
                  <w:divBdr>
                    <w:top w:val="none" w:sz="0" w:space="0" w:color="auto"/>
                    <w:left w:val="none" w:sz="0" w:space="0" w:color="auto"/>
                    <w:bottom w:val="none" w:sz="0" w:space="0" w:color="auto"/>
                    <w:right w:val="none" w:sz="0" w:space="0" w:color="auto"/>
                  </w:divBdr>
                  <w:divsChild>
                    <w:div w:id="14074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595206">
      <w:bodyDiv w:val="1"/>
      <w:marLeft w:val="0"/>
      <w:marRight w:val="0"/>
      <w:marTop w:val="0"/>
      <w:marBottom w:val="0"/>
      <w:divBdr>
        <w:top w:val="none" w:sz="0" w:space="0" w:color="auto"/>
        <w:left w:val="none" w:sz="0" w:space="0" w:color="auto"/>
        <w:bottom w:val="none" w:sz="0" w:space="0" w:color="auto"/>
        <w:right w:val="none" w:sz="0" w:space="0" w:color="auto"/>
      </w:divBdr>
    </w:div>
    <w:div w:id="350617851">
      <w:bodyDiv w:val="1"/>
      <w:marLeft w:val="0"/>
      <w:marRight w:val="0"/>
      <w:marTop w:val="0"/>
      <w:marBottom w:val="0"/>
      <w:divBdr>
        <w:top w:val="none" w:sz="0" w:space="0" w:color="auto"/>
        <w:left w:val="none" w:sz="0" w:space="0" w:color="auto"/>
        <w:bottom w:val="none" w:sz="0" w:space="0" w:color="auto"/>
        <w:right w:val="none" w:sz="0" w:space="0" w:color="auto"/>
      </w:divBdr>
    </w:div>
    <w:div w:id="351808026">
      <w:bodyDiv w:val="1"/>
      <w:marLeft w:val="0"/>
      <w:marRight w:val="0"/>
      <w:marTop w:val="0"/>
      <w:marBottom w:val="0"/>
      <w:divBdr>
        <w:top w:val="none" w:sz="0" w:space="0" w:color="auto"/>
        <w:left w:val="none" w:sz="0" w:space="0" w:color="auto"/>
        <w:bottom w:val="none" w:sz="0" w:space="0" w:color="auto"/>
        <w:right w:val="none" w:sz="0" w:space="0" w:color="auto"/>
      </w:divBdr>
    </w:div>
    <w:div w:id="351882565">
      <w:bodyDiv w:val="1"/>
      <w:marLeft w:val="0"/>
      <w:marRight w:val="0"/>
      <w:marTop w:val="0"/>
      <w:marBottom w:val="0"/>
      <w:divBdr>
        <w:top w:val="none" w:sz="0" w:space="0" w:color="auto"/>
        <w:left w:val="none" w:sz="0" w:space="0" w:color="auto"/>
        <w:bottom w:val="none" w:sz="0" w:space="0" w:color="auto"/>
        <w:right w:val="none" w:sz="0" w:space="0" w:color="auto"/>
      </w:divBdr>
    </w:div>
    <w:div w:id="354310514">
      <w:bodyDiv w:val="1"/>
      <w:marLeft w:val="0"/>
      <w:marRight w:val="0"/>
      <w:marTop w:val="0"/>
      <w:marBottom w:val="0"/>
      <w:divBdr>
        <w:top w:val="none" w:sz="0" w:space="0" w:color="auto"/>
        <w:left w:val="none" w:sz="0" w:space="0" w:color="auto"/>
        <w:bottom w:val="none" w:sz="0" w:space="0" w:color="auto"/>
        <w:right w:val="none" w:sz="0" w:space="0" w:color="auto"/>
      </w:divBdr>
    </w:div>
    <w:div w:id="355694161">
      <w:bodyDiv w:val="1"/>
      <w:marLeft w:val="0"/>
      <w:marRight w:val="0"/>
      <w:marTop w:val="0"/>
      <w:marBottom w:val="0"/>
      <w:divBdr>
        <w:top w:val="none" w:sz="0" w:space="0" w:color="auto"/>
        <w:left w:val="none" w:sz="0" w:space="0" w:color="auto"/>
        <w:bottom w:val="none" w:sz="0" w:space="0" w:color="auto"/>
        <w:right w:val="none" w:sz="0" w:space="0" w:color="auto"/>
      </w:divBdr>
      <w:divsChild>
        <w:div w:id="581910039">
          <w:marLeft w:val="0"/>
          <w:marRight w:val="0"/>
          <w:marTop w:val="0"/>
          <w:marBottom w:val="0"/>
          <w:divBdr>
            <w:top w:val="none" w:sz="0" w:space="0" w:color="auto"/>
            <w:left w:val="none" w:sz="0" w:space="0" w:color="auto"/>
            <w:bottom w:val="none" w:sz="0" w:space="0" w:color="auto"/>
            <w:right w:val="none" w:sz="0" w:space="0" w:color="auto"/>
          </w:divBdr>
        </w:div>
      </w:divsChild>
    </w:div>
    <w:div w:id="356467583">
      <w:bodyDiv w:val="1"/>
      <w:marLeft w:val="0"/>
      <w:marRight w:val="0"/>
      <w:marTop w:val="0"/>
      <w:marBottom w:val="0"/>
      <w:divBdr>
        <w:top w:val="none" w:sz="0" w:space="0" w:color="auto"/>
        <w:left w:val="none" w:sz="0" w:space="0" w:color="auto"/>
        <w:bottom w:val="none" w:sz="0" w:space="0" w:color="auto"/>
        <w:right w:val="none" w:sz="0" w:space="0" w:color="auto"/>
      </w:divBdr>
      <w:divsChild>
        <w:div w:id="2002851198">
          <w:marLeft w:val="0"/>
          <w:marRight w:val="0"/>
          <w:marTop w:val="0"/>
          <w:marBottom w:val="0"/>
          <w:divBdr>
            <w:top w:val="none" w:sz="0" w:space="0" w:color="auto"/>
            <w:left w:val="none" w:sz="0" w:space="0" w:color="auto"/>
            <w:bottom w:val="none" w:sz="0" w:space="0" w:color="auto"/>
            <w:right w:val="none" w:sz="0" w:space="0" w:color="auto"/>
          </w:divBdr>
          <w:divsChild>
            <w:div w:id="1086727180">
              <w:marLeft w:val="0"/>
              <w:marRight w:val="0"/>
              <w:marTop w:val="0"/>
              <w:marBottom w:val="0"/>
              <w:divBdr>
                <w:top w:val="none" w:sz="0" w:space="0" w:color="auto"/>
                <w:left w:val="none" w:sz="0" w:space="0" w:color="auto"/>
                <w:bottom w:val="none" w:sz="0" w:space="0" w:color="auto"/>
                <w:right w:val="none" w:sz="0" w:space="0" w:color="auto"/>
              </w:divBdr>
              <w:divsChild>
                <w:div w:id="533736559">
                  <w:marLeft w:val="0"/>
                  <w:marRight w:val="0"/>
                  <w:marTop w:val="0"/>
                  <w:marBottom w:val="0"/>
                  <w:divBdr>
                    <w:top w:val="none" w:sz="0" w:space="0" w:color="auto"/>
                    <w:left w:val="none" w:sz="0" w:space="0" w:color="auto"/>
                    <w:bottom w:val="none" w:sz="0" w:space="0" w:color="auto"/>
                    <w:right w:val="none" w:sz="0" w:space="0" w:color="auto"/>
                  </w:divBdr>
                  <w:divsChild>
                    <w:div w:id="997735492">
                      <w:marLeft w:val="0"/>
                      <w:marRight w:val="0"/>
                      <w:marTop w:val="0"/>
                      <w:marBottom w:val="0"/>
                      <w:divBdr>
                        <w:top w:val="none" w:sz="0" w:space="0" w:color="auto"/>
                        <w:left w:val="none" w:sz="0" w:space="0" w:color="auto"/>
                        <w:bottom w:val="none" w:sz="0" w:space="0" w:color="auto"/>
                        <w:right w:val="none" w:sz="0" w:space="0" w:color="auto"/>
                      </w:divBdr>
                      <w:divsChild>
                        <w:div w:id="1747535648">
                          <w:marLeft w:val="0"/>
                          <w:marRight w:val="0"/>
                          <w:marTop w:val="0"/>
                          <w:marBottom w:val="0"/>
                          <w:divBdr>
                            <w:top w:val="none" w:sz="0" w:space="0" w:color="auto"/>
                            <w:left w:val="none" w:sz="0" w:space="0" w:color="auto"/>
                            <w:bottom w:val="none" w:sz="0" w:space="0" w:color="auto"/>
                            <w:right w:val="none" w:sz="0" w:space="0" w:color="auto"/>
                          </w:divBdr>
                          <w:divsChild>
                            <w:div w:id="7722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9429541">
      <w:bodyDiv w:val="1"/>
      <w:marLeft w:val="0"/>
      <w:marRight w:val="0"/>
      <w:marTop w:val="0"/>
      <w:marBottom w:val="0"/>
      <w:divBdr>
        <w:top w:val="none" w:sz="0" w:space="0" w:color="auto"/>
        <w:left w:val="none" w:sz="0" w:space="0" w:color="auto"/>
        <w:bottom w:val="none" w:sz="0" w:space="0" w:color="auto"/>
        <w:right w:val="none" w:sz="0" w:space="0" w:color="auto"/>
      </w:divBdr>
    </w:div>
    <w:div w:id="393550932">
      <w:bodyDiv w:val="1"/>
      <w:marLeft w:val="0"/>
      <w:marRight w:val="0"/>
      <w:marTop w:val="0"/>
      <w:marBottom w:val="0"/>
      <w:divBdr>
        <w:top w:val="none" w:sz="0" w:space="0" w:color="auto"/>
        <w:left w:val="none" w:sz="0" w:space="0" w:color="auto"/>
        <w:bottom w:val="none" w:sz="0" w:space="0" w:color="auto"/>
        <w:right w:val="none" w:sz="0" w:space="0" w:color="auto"/>
      </w:divBdr>
    </w:div>
    <w:div w:id="394160664">
      <w:bodyDiv w:val="1"/>
      <w:marLeft w:val="0"/>
      <w:marRight w:val="0"/>
      <w:marTop w:val="0"/>
      <w:marBottom w:val="0"/>
      <w:divBdr>
        <w:top w:val="none" w:sz="0" w:space="0" w:color="auto"/>
        <w:left w:val="none" w:sz="0" w:space="0" w:color="auto"/>
        <w:bottom w:val="none" w:sz="0" w:space="0" w:color="auto"/>
        <w:right w:val="none" w:sz="0" w:space="0" w:color="auto"/>
      </w:divBdr>
      <w:divsChild>
        <w:div w:id="502471742">
          <w:marLeft w:val="0"/>
          <w:marRight w:val="0"/>
          <w:marTop w:val="0"/>
          <w:marBottom w:val="0"/>
          <w:divBdr>
            <w:top w:val="none" w:sz="0" w:space="0" w:color="auto"/>
            <w:left w:val="none" w:sz="0" w:space="0" w:color="auto"/>
            <w:bottom w:val="none" w:sz="0" w:space="0" w:color="auto"/>
            <w:right w:val="none" w:sz="0" w:space="0" w:color="auto"/>
          </w:divBdr>
          <w:divsChild>
            <w:div w:id="2058041679">
              <w:marLeft w:val="0"/>
              <w:marRight w:val="0"/>
              <w:marTop w:val="0"/>
              <w:marBottom w:val="0"/>
              <w:divBdr>
                <w:top w:val="none" w:sz="0" w:space="0" w:color="auto"/>
                <w:left w:val="none" w:sz="0" w:space="0" w:color="auto"/>
                <w:bottom w:val="none" w:sz="0" w:space="0" w:color="auto"/>
                <w:right w:val="none" w:sz="0" w:space="0" w:color="auto"/>
              </w:divBdr>
              <w:divsChild>
                <w:div w:id="976107133">
                  <w:marLeft w:val="0"/>
                  <w:marRight w:val="0"/>
                  <w:marTop w:val="0"/>
                  <w:marBottom w:val="0"/>
                  <w:divBdr>
                    <w:top w:val="none" w:sz="0" w:space="0" w:color="auto"/>
                    <w:left w:val="none" w:sz="0" w:space="0" w:color="auto"/>
                    <w:bottom w:val="none" w:sz="0" w:space="0" w:color="auto"/>
                    <w:right w:val="none" w:sz="0" w:space="0" w:color="auto"/>
                  </w:divBdr>
                  <w:divsChild>
                    <w:div w:id="1881891872">
                      <w:marLeft w:val="0"/>
                      <w:marRight w:val="0"/>
                      <w:marTop w:val="0"/>
                      <w:marBottom w:val="0"/>
                      <w:divBdr>
                        <w:top w:val="none" w:sz="0" w:space="0" w:color="auto"/>
                        <w:left w:val="none" w:sz="0" w:space="0" w:color="auto"/>
                        <w:bottom w:val="none" w:sz="0" w:space="0" w:color="auto"/>
                        <w:right w:val="none" w:sz="0" w:space="0" w:color="auto"/>
                      </w:divBdr>
                      <w:divsChild>
                        <w:div w:id="907493967">
                          <w:marLeft w:val="0"/>
                          <w:marRight w:val="0"/>
                          <w:marTop w:val="0"/>
                          <w:marBottom w:val="0"/>
                          <w:divBdr>
                            <w:top w:val="none" w:sz="0" w:space="0" w:color="auto"/>
                            <w:left w:val="none" w:sz="0" w:space="0" w:color="auto"/>
                            <w:bottom w:val="none" w:sz="0" w:space="0" w:color="auto"/>
                            <w:right w:val="none" w:sz="0" w:space="0" w:color="auto"/>
                          </w:divBdr>
                          <w:divsChild>
                            <w:div w:id="12830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132461">
      <w:bodyDiv w:val="1"/>
      <w:marLeft w:val="0"/>
      <w:marRight w:val="0"/>
      <w:marTop w:val="0"/>
      <w:marBottom w:val="0"/>
      <w:divBdr>
        <w:top w:val="none" w:sz="0" w:space="0" w:color="auto"/>
        <w:left w:val="none" w:sz="0" w:space="0" w:color="auto"/>
        <w:bottom w:val="none" w:sz="0" w:space="0" w:color="auto"/>
        <w:right w:val="none" w:sz="0" w:space="0" w:color="auto"/>
      </w:divBdr>
    </w:div>
    <w:div w:id="399252841">
      <w:bodyDiv w:val="1"/>
      <w:marLeft w:val="0"/>
      <w:marRight w:val="0"/>
      <w:marTop w:val="0"/>
      <w:marBottom w:val="0"/>
      <w:divBdr>
        <w:top w:val="none" w:sz="0" w:space="0" w:color="auto"/>
        <w:left w:val="none" w:sz="0" w:space="0" w:color="auto"/>
        <w:bottom w:val="none" w:sz="0" w:space="0" w:color="auto"/>
        <w:right w:val="none" w:sz="0" w:space="0" w:color="auto"/>
      </w:divBdr>
    </w:div>
    <w:div w:id="432556805">
      <w:bodyDiv w:val="1"/>
      <w:marLeft w:val="0"/>
      <w:marRight w:val="0"/>
      <w:marTop w:val="0"/>
      <w:marBottom w:val="0"/>
      <w:divBdr>
        <w:top w:val="none" w:sz="0" w:space="0" w:color="auto"/>
        <w:left w:val="none" w:sz="0" w:space="0" w:color="auto"/>
        <w:bottom w:val="none" w:sz="0" w:space="0" w:color="auto"/>
        <w:right w:val="none" w:sz="0" w:space="0" w:color="auto"/>
      </w:divBdr>
      <w:divsChild>
        <w:div w:id="1046950867">
          <w:marLeft w:val="0"/>
          <w:marRight w:val="0"/>
          <w:marTop w:val="0"/>
          <w:marBottom w:val="0"/>
          <w:divBdr>
            <w:top w:val="none" w:sz="0" w:space="0" w:color="auto"/>
            <w:left w:val="none" w:sz="0" w:space="0" w:color="auto"/>
            <w:bottom w:val="none" w:sz="0" w:space="0" w:color="auto"/>
            <w:right w:val="none" w:sz="0" w:space="0" w:color="auto"/>
          </w:divBdr>
          <w:divsChild>
            <w:div w:id="542446997">
              <w:marLeft w:val="0"/>
              <w:marRight w:val="0"/>
              <w:marTop w:val="0"/>
              <w:marBottom w:val="0"/>
              <w:divBdr>
                <w:top w:val="none" w:sz="0" w:space="0" w:color="auto"/>
                <w:left w:val="none" w:sz="0" w:space="0" w:color="auto"/>
                <w:bottom w:val="none" w:sz="0" w:space="0" w:color="auto"/>
                <w:right w:val="none" w:sz="0" w:space="0" w:color="auto"/>
              </w:divBdr>
              <w:divsChild>
                <w:div w:id="1994869192">
                  <w:marLeft w:val="0"/>
                  <w:marRight w:val="0"/>
                  <w:marTop w:val="0"/>
                  <w:marBottom w:val="0"/>
                  <w:divBdr>
                    <w:top w:val="none" w:sz="0" w:space="0" w:color="auto"/>
                    <w:left w:val="none" w:sz="0" w:space="0" w:color="auto"/>
                    <w:bottom w:val="none" w:sz="0" w:space="0" w:color="auto"/>
                    <w:right w:val="none" w:sz="0" w:space="0" w:color="auto"/>
                  </w:divBdr>
                </w:div>
              </w:divsChild>
            </w:div>
            <w:div w:id="198082253">
              <w:marLeft w:val="0"/>
              <w:marRight w:val="0"/>
              <w:marTop w:val="0"/>
              <w:marBottom w:val="0"/>
              <w:divBdr>
                <w:top w:val="none" w:sz="0" w:space="0" w:color="auto"/>
                <w:left w:val="none" w:sz="0" w:space="0" w:color="auto"/>
                <w:bottom w:val="none" w:sz="0" w:space="0" w:color="auto"/>
                <w:right w:val="none" w:sz="0" w:space="0" w:color="auto"/>
              </w:divBdr>
            </w:div>
          </w:divsChild>
        </w:div>
        <w:div w:id="1994212376">
          <w:marLeft w:val="0"/>
          <w:marRight w:val="0"/>
          <w:marTop w:val="0"/>
          <w:marBottom w:val="0"/>
          <w:divBdr>
            <w:top w:val="none" w:sz="0" w:space="0" w:color="auto"/>
            <w:left w:val="none" w:sz="0" w:space="0" w:color="auto"/>
            <w:bottom w:val="none" w:sz="0" w:space="0" w:color="auto"/>
            <w:right w:val="none" w:sz="0" w:space="0" w:color="auto"/>
          </w:divBdr>
          <w:divsChild>
            <w:div w:id="554127687">
              <w:marLeft w:val="0"/>
              <w:marRight w:val="0"/>
              <w:marTop w:val="0"/>
              <w:marBottom w:val="0"/>
              <w:divBdr>
                <w:top w:val="none" w:sz="0" w:space="0" w:color="auto"/>
                <w:left w:val="none" w:sz="0" w:space="0" w:color="auto"/>
                <w:bottom w:val="none" w:sz="0" w:space="0" w:color="auto"/>
                <w:right w:val="none" w:sz="0" w:space="0" w:color="auto"/>
              </w:divBdr>
              <w:divsChild>
                <w:div w:id="1182474924">
                  <w:marLeft w:val="0"/>
                  <w:marRight w:val="0"/>
                  <w:marTop w:val="0"/>
                  <w:marBottom w:val="0"/>
                  <w:divBdr>
                    <w:top w:val="none" w:sz="0" w:space="0" w:color="auto"/>
                    <w:left w:val="none" w:sz="0" w:space="0" w:color="auto"/>
                    <w:bottom w:val="none" w:sz="0" w:space="0" w:color="auto"/>
                    <w:right w:val="none" w:sz="0" w:space="0" w:color="auto"/>
                  </w:divBdr>
                </w:div>
              </w:divsChild>
            </w:div>
            <w:div w:id="949044709">
              <w:marLeft w:val="0"/>
              <w:marRight w:val="0"/>
              <w:marTop w:val="0"/>
              <w:marBottom w:val="0"/>
              <w:divBdr>
                <w:top w:val="none" w:sz="0" w:space="0" w:color="auto"/>
                <w:left w:val="none" w:sz="0" w:space="0" w:color="auto"/>
                <w:bottom w:val="none" w:sz="0" w:space="0" w:color="auto"/>
                <w:right w:val="none" w:sz="0" w:space="0" w:color="auto"/>
              </w:divBdr>
            </w:div>
          </w:divsChild>
        </w:div>
        <w:div w:id="359356217">
          <w:marLeft w:val="0"/>
          <w:marRight w:val="0"/>
          <w:marTop w:val="0"/>
          <w:marBottom w:val="0"/>
          <w:divBdr>
            <w:top w:val="none" w:sz="0" w:space="0" w:color="auto"/>
            <w:left w:val="none" w:sz="0" w:space="0" w:color="auto"/>
            <w:bottom w:val="none" w:sz="0" w:space="0" w:color="auto"/>
            <w:right w:val="none" w:sz="0" w:space="0" w:color="auto"/>
          </w:divBdr>
          <w:divsChild>
            <w:div w:id="1587962901">
              <w:marLeft w:val="0"/>
              <w:marRight w:val="0"/>
              <w:marTop w:val="0"/>
              <w:marBottom w:val="0"/>
              <w:divBdr>
                <w:top w:val="none" w:sz="0" w:space="0" w:color="auto"/>
                <w:left w:val="none" w:sz="0" w:space="0" w:color="auto"/>
                <w:bottom w:val="none" w:sz="0" w:space="0" w:color="auto"/>
                <w:right w:val="none" w:sz="0" w:space="0" w:color="auto"/>
              </w:divBdr>
              <w:divsChild>
                <w:div w:id="1595821758">
                  <w:marLeft w:val="0"/>
                  <w:marRight w:val="0"/>
                  <w:marTop w:val="0"/>
                  <w:marBottom w:val="0"/>
                  <w:divBdr>
                    <w:top w:val="none" w:sz="0" w:space="0" w:color="auto"/>
                    <w:left w:val="none" w:sz="0" w:space="0" w:color="auto"/>
                    <w:bottom w:val="none" w:sz="0" w:space="0" w:color="auto"/>
                    <w:right w:val="none" w:sz="0" w:space="0" w:color="auto"/>
                  </w:divBdr>
                </w:div>
              </w:divsChild>
            </w:div>
            <w:div w:id="441609024">
              <w:marLeft w:val="0"/>
              <w:marRight w:val="0"/>
              <w:marTop w:val="0"/>
              <w:marBottom w:val="0"/>
              <w:divBdr>
                <w:top w:val="none" w:sz="0" w:space="0" w:color="auto"/>
                <w:left w:val="none" w:sz="0" w:space="0" w:color="auto"/>
                <w:bottom w:val="none" w:sz="0" w:space="0" w:color="auto"/>
                <w:right w:val="none" w:sz="0" w:space="0" w:color="auto"/>
              </w:divBdr>
            </w:div>
          </w:divsChild>
        </w:div>
        <w:div w:id="846210279">
          <w:marLeft w:val="0"/>
          <w:marRight w:val="0"/>
          <w:marTop w:val="0"/>
          <w:marBottom w:val="0"/>
          <w:divBdr>
            <w:top w:val="none" w:sz="0" w:space="0" w:color="auto"/>
            <w:left w:val="none" w:sz="0" w:space="0" w:color="auto"/>
            <w:bottom w:val="none" w:sz="0" w:space="0" w:color="auto"/>
            <w:right w:val="none" w:sz="0" w:space="0" w:color="auto"/>
          </w:divBdr>
          <w:divsChild>
            <w:div w:id="219680300">
              <w:marLeft w:val="0"/>
              <w:marRight w:val="0"/>
              <w:marTop w:val="0"/>
              <w:marBottom w:val="0"/>
              <w:divBdr>
                <w:top w:val="none" w:sz="0" w:space="0" w:color="auto"/>
                <w:left w:val="none" w:sz="0" w:space="0" w:color="auto"/>
                <w:bottom w:val="none" w:sz="0" w:space="0" w:color="auto"/>
                <w:right w:val="none" w:sz="0" w:space="0" w:color="auto"/>
              </w:divBdr>
              <w:divsChild>
                <w:div w:id="1144813994">
                  <w:marLeft w:val="0"/>
                  <w:marRight w:val="0"/>
                  <w:marTop w:val="0"/>
                  <w:marBottom w:val="0"/>
                  <w:divBdr>
                    <w:top w:val="none" w:sz="0" w:space="0" w:color="auto"/>
                    <w:left w:val="none" w:sz="0" w:space="0" w:color="auto"/>
                    <w:bottom w:val="none" w:sz="0" w:space="0" w:color="auto"/>
                    <w:right w:val="none" w:sz="0" w:space="0" w:color="auto"/>
                  </w:divBdr>
                </w:div>
              </w:divsChild>
            </w:div>
            <w:div w:id="1175730341">
              <w:marLeft w:val="0"/>
              <w:marRight w:val="0"/>
              <w:marTop w:val="0"/>
              <w:marBottom w:val="0"/>
              <w:divBdr>
                <w:top w:val="none" w:sz="0" w:space="0" w:color="auto"/>
                <w:left w:val="none" w:sz="0" w:space="0" w:color="auto"/>
                <w:bottom w:val="none" w:sz="0" w:space="0" w:color="auto"/>
                <w:right w:val="none" w:sz="0" w:space="0" w:color="auto"/>
              </w:divBdr>
            </w:div>
          </w:divsChild>
        </w:div>
        <w:div w:id="568152898">
          <w:marLeft w:val="0"/>
          <w:marRight w:val="0"/>
          <w:marTop w:val="0"/>
          <w:marBottom w:val="0"/>
          <w:divBdr>
            <w:top w:val="none" w:sz="0" w:space="0" w:color="auto"/>
            <w:left w:val="none" w:sz="0" w:space="0" w:color="auto"/>
            <w:bottom w:val="none" w:sz="0" w:space="0" w:color="auto"/>
            <w:right w:val="none" w:sz="0" w:space="0" w:color="auto"/>
          </w:divBdr>
          <w:divsChild>
            <w:div w:id="257103831">
              <w:marLeft w:val="0"/>
              <w:marRight w:val="0"/>
              <w:marTop w:val="0"/>
              <w:marBottom w:val="0"/>
              <w:divBdr>
                <w:top w:val="none" w:sz="0" w:space="0" w:color="auto"/>
                <w:left w:val="none" w:sz="0" w:space="0" w:color="auto"/>
                <w:bottom w:val="none" w:sz="0" w:space="0" w:color="auto"/>
                <w:right w:val="none" w:sz="0" w:space="0" w:color="auto"/>
              </w:divBdr>
              <w:divsChild>
                <w:div w:id="910500506">
                  <w:marLeft w:val="0"/>
                  <w:marRight w:val="0"/>
                  <w:marTop w:val="0"/>
                  <w:marBottom w:val="0"/>
                  <w:divBdr>
                    <w:top w:val="none" w:sz="0" w:space="0" w:color="auto"/>
                    <w:left w:val="none" w:sz="0" w:space="0" w:color="auto"/>
                    <w:bottom w:val="none" w:sz="0" w:space="0" w:color="auto"/>
                    <w:right w:val="none" w:sz="0" w:space="0" w:color="auto"/>
                  </w:divBdr>
                </w:div>
              </w:divsChild>
            </w:div>
            <w:div w:id="59548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2973">
      <w:bodyDiv w:val="1"/>
      <w:marLeft w:val="0"/>
      <w:marRight w:val="0"/>
      <w:marTop w:val="0"/>
      <w:marBottom w:val="0"/>
      <w:divBdr>
        <w:top w:val="none" w:sz="0" w:space="0" w:color="auto"/>
        <w:left w:val="none" w:sz="0" w:space="0" w:color="auto"/>
        <w:bottom w:val="none" w:sz="0" w:space="0" w:color="auto"/>
        <w:right w:val="none" w:sz="0" w:space="0" w:color="auto"/>
      </w:divBdr>
      <w:divsChild>
        <w:div w:id="1939216390">
          <w:marLeft w:val="0"/>
          <w:marRight w:val="0"/>
          <w:marTop w:val="0"/>
          <w:marBottom w:val="0"/>
          <w:divBdr>
            <w:top w:val="none" w:sz="0" w:space="0" w:color="auto"/>
            <w:left w:val="none" w:sz="0" w:space="0" w:color="auto"/>
            <w:bottom w:val="none" w:sz="0" w:space="0" w:color="auto"/>
            <w:right w:val="none" w:sz="0" w:space="0" w:color="auto"/>
          </w:divBdr>
          <w:divsChild>
            <w:div w:id="1184369293">
              <w:marLeft w:val="0"/>
              <w:marRight w:val="0"/>
              <w:marTop w:val="0"/>
              <w:marBottom w:val="0"/>
              <w:divBdr>
                <w:top w:val="none" w:sz="0" w:space="0" w:color="auto"/>
                <w:left w:val="none" w:sz="0" w:space="0" w:color="auto"/>
                <w:bottom w:val="none" w:sz="0" w:space="0" w:color="auto"/>
                <w:right w:val="none" w:sz="0" w:space="0" w:color="auto"/>
              </w:divBdr>
              <w:divsChild>
                <w:div w:id="2007585489">
                  <w:marLeft w:val="0"/>
                  <w:marRight w:val="0"/>
                  <w:marTop w:val="0"/>
                  <w:marBottom w:val="0"/>
                  <w:divBdr>
                    <w:top w:val="none" w:sz="0" w:space="0" w:color="auto"/>
                    <w:left w:val="none" w:sz="0" w:space="0" w:color="auto"/>
                    <w:bottom w:val="none" w:sz="0" w:space="0" w:color="auto"/>
                    <w:right w:val="none" w:sz="0" w:space="0" w:color="auto"/>
                  </w:divBdr>
                </w:div>
              </w:divsChild>
            </w:div>
            <w:div w:id="155681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5051">
      <w:bodyDiv w:val="1"/>
      <w:marLeft w:val="0"/>
      <w:marRight w:val="0"/>
      <w:marTop w:val="0"/>
      <w:marBottom w:val="0"/>
      <w:divBdr>
        <w:top w:val="none" w:sz="0" w:space="0" w:color="auto"/>
        <w:left w:val="none" w:sz="0" w:space="0" w:color="auto"/>
        <w:bottom w:val="none" w:sz="0" w:space="0" w:color="auto"/>
        <w:right w:val="none" w:sz="0" w:space="0" w:color="auto"/>
      </w:divBdr>
    </w:div>
    <w:div w:id="450980912">
      <w:bodyDiv w:val="1"/>
      <w:marLeft w:val="0"/>
      <w:marRight w:val="0"/>
      <w:marTop w:val="0"/>
      <w:marBottom w:val="0"/>
      <w:divBdr>
        <w:top w:val="none" w:sz="0" w:space="0" w:color="auto"/>
        <w:left w:val="none" w:sz="0" w:space="0" w:color="auto"/>
        <w:bottom w:val="none" w:sz="0" w:space="0" w:color="auto"/>
        <w:right w:val="none" w:sz="0" w:space="0" w:color="auto"/>
      </w:divBdr>
      <w:divsChild>
        <w:div w:id="9724466">
          <w:marLeft w:val="0"/>
          <w:marRight w:val="0"/>
          <w:marTop w:val="0"/>
          <w:marBottom w:val="0"/>
          <w:divBdr>
            <w:top w:val="none" w:sz="0" w:space="0" w:color="auto"/>
            <w:left w:val="none" w:sz="0" w:space="0" w:color="auto"/>
            <w:bottom w:val="none" w:sz="0" w:space="0" w:color="auto"/>
            <w:right w:val="none" w:sz="0" w:space="0" w:color="auto"/>
          </w:divBdr>
          <w:divsChild>
            <w:div w:id="324865235">
              <w:marLeft w:val="0"/>
              <w:marRight w:val="0"/>
              <w:marTop w:val="0"/>
              <w:marBottom w:val="0"/>
              <w:divBdr>
                <w:top w:val="none" w:sz="0" w:space="0" w:color="auto"/>
                <w:left w:val="none" w:sz="0" w:space="0" w:color="auto"/>
                <w:bottom w:val="none" w:sz="0" w:space="0" w:color="auto"/>
                <w:right w:val="none" w:sz="0" w:space="0" w:color="auto"/>
              </w:divBdr>
              <w:divsChild>
                <w:div w:id="1233348405">
                  <w:marLeft w:val="0"/>
                  <w:marRight w:val="0"/>
                  <w:marTop w:val="0"/>
                  <w:marBottom w:val="0"/>
                  <w:divBdr>
                    <w:top w:val="none" w:sz="0" w:space="0" w:color="auto"/>
                    <w:left w:val="none" w:sz="0" w:space="0" w:color="auto"/>
                    <w:bottom w:val="none" w:sz="0" w:space="0" w:color="auto"/>
                    <w:right w:val="none" w:sz="0" w:space="0" w:color="auto"/>
                  </w:divBdr>
                  <w:divsChild>
                    <w:div w:id="55870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511225">
          <w:marLeft w:val="0"/>
          <w:marRight w:val="0"/>
          <w:marTop w:val="0"/>
          <w:marBottom w:val="0"/>
          <w:divBdr>
            <w:top w:val="none" w:sz="0" w:space="0" w:color="auto"/>
            <w:left w:val="none" w:sz="0" w:space="0" w:color="auto"/>
            <w:bottom w:val="none" w:sz="0" w:space="0" w:color="auto"/>
            <w:right w:val="none" w:sz="0" w:space="0" w:color="auto"/>
          </w:divBdr>
          <w:divsChild>
            <w:div w:id="1027367068">
              <w:marLeft w:val="0"/>
              <w:marRight w:val="0"/>
              <w:marTop w:val="0"/>
              <w:marBottom w:val="0"/>
              <w:divBdr>
                <w:top w:val="none" w:sz="0" w:space="0" w:color="auto"/>
                <w:left w:val="none" w:sz="0" w:space="0" w:color="auto"/>
                <w:bottom w:val="none" w:sz="0" w:space="0" w:color="auto"/>
                <w:right w:val="none" w:sz="0" w:space="0" w:color="auto"/>
              </w:divBdr>
              <w:divsChild>
                <w:div w:id="629937018">
                  <w:marLeft w:val="0"/>
                  <w:marRight w:val="0"/>
                  <w:marTop w:val="0"/>
                  <w:marBottom w:val="0"/>
                  <w:divBdr>
                    <w:top w:val="none" w:sz="0" w:space="0" w:color="auto"/>
                    <w:left w:val="none" w:sz="0" w:space="0" w:color="auto"/>
                    <w:bottom w:val="none" w:sz="0" w:space="0" w:color="auto"/>
                    <w:right w:val="none" w:sz="0" w:space="0" w:color="auto"/>
                  </w:divBdr>
                  <w:divsChild>
                    <w:div w:id="103855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88640">
      <w:bodyDiv w:val="1"/>
      <w:marLeft w:val="0"/>
      <w:marRight w:val="0"/>
      <w:marTop w:val="0"/>
      <w:marBottom w:val="0"/>
      <w:divBdr>
        <w:top w:val="none" w:sz="0" w:space="0" w:color="auto"/>
        <w:left w:val="none" w:sz="0" w:space="0" w:color="auto"/>
        <w:bottom w:val="none" w:sz="0" w:space="0" w:color="auto"/>
        <w:right w:val="none" w:sz="0" w:space="0" w:color="auto"/>
      </w:divBdr>
    </w:div>
    <w:div w:id="461313051">
      <w:bodyDiv w:val="1"/>
      <w:marLeft w:val="0"/>
      <w:marRight w:val="0"/>
      <w:marTop w:val="0"/>
      <w:marBottom w:val="0"/>
      <w:divBdr>
        <w:top w:val="none" w:sz="0" w:space="0" w:color="auto"/>
        <w:left w:val="none" w:sz="0" w:space="0" w:color="auto"/>
        <w:bottom w:val="none" w:sz="0" w:space="0" w:color="auto"/>
        <w:right w:val="none" w:sz="0" w:space="0" w:color="auto"/>
      </w:divBdr>
    </w:div>
    <w:div w:id="481777390">
      <w:bodyDiv w:val="1"/>
      <w:marLeft w:val="0"/>
      <w:marRight w:val="0"/>
      <w:marTop w:val="0"/>
      <w:marBottom w:val="0"/>
      <w:divBdr>
        <w:top w:val="none" w:sz="0" w:space="0" w:color="auto"/>
        <w:left w:val="none" w:sz="0" w:space="0" w:color="auto"/>
        <w:bottom w:val="none" w:sz="0" w:space="0" w:color="auto"/>
        <w:right w:val="none" w:sz="0" w:space="0" w:color="auto"/>
      </w:divBdr>
      <w:divsChild>
        <w:div w:id="1035930144">
          <w:marLeft w:val="0"/>
          <w:marRight w:val="0"/>
          <w:marTop w:val="0"/>
          <w:marBottom w:val="0"/>
          <w:divBdr>
            <w:top w:val="single" w:sz="2" w:space="0" w:color="D9D9E3"/>
            <w:left w:val="single" w:sz="2" w:space="0" w:color="D9D9E3"/>
            <w:bottom w:val="single" w:sz="2" w:space="0" w:color="D9D9E3"/>
            <w:right w:val="single" w:sz="2" w:space="0" w:color="D9D9E3"/>
          </w:divBdr>
        </w:div>
        <w:div w:id="1979870931">
          <w:marLeft w:val="0"/>
          <w:marRight w:val="0"/>
          <w:marTop w:val="0"/>
          <w:marBottom w:val="0"/>
          <w:divBdr>
            <w:top w:val="single" w:sz="2" w:space="0" w:color="D9D9E3"/>
            <w:left w:val="single" w:sz="2" w:space="0" w:color="D9D9E3"/>
            <w:bottom w:val="single" w:sz="2" w:space="0" w:color="D9D9E3"/>
            <w:right w:val="single" w:sz="2" w:space="0" w:color="D9D9E3"/>
          </w:divBdr>
        </w:div>
        <w:div w:id="991908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82821212">
      <w:bodyDiv w:val="1"/>
      <w:marLeft w:val="0"/>
      <w:marRight w:val="0"/>
      <w:marTop w:val="0"/>
      <w:marBottom w:val="0"/>
      <w:divBdr>
        <w:top w:val="none" w:sz="0" w:space="0" w:color="auto"/>
        <w:left w:val="none" w:sz="0" w:space="0" w:color="auto"/>
        <w:bottom w:val="none" w:sz="0" w:space="0" w:color="auto"/>
        <w:right w:val="none" w:sz="0" w:space="0" w:color="auto"/>
      </w:divBdr>
    </w:div>
    <w:div w:id="490752607">
      <w:bodyDiv w:val="1"/>
      <w:marLeft w:val="0"/>
      <w:marRight w:val="0"/>
      <w:marTop w:val="0"/>
      <w:marBottom w:val="0"/>
      <w:divBdr>
        <w:top w:val="none" w:sz="0" w:space="0" w:color="auto"/>
        <w:left w:val="none" w:sz="0" w:space="0" w:color="auto"/>
        <w:bottom w:val="none" w:sz="0" w:space="0" w:color="auto"/>
        <w:right w:val="none" w:sz="0" w:space="0" w:color="auto"/>
      </w:divBdr>
    </w:div>
    <w:div w:id="507909113">
      <w:bodyDiv w:val="1"/>
      <w:marLeft w:val="0"/>
      <w:marRight w:val="0"/>
      <w:marTop w:val="0"/>
      <w:marBottom w:val="0"/>
      <w:divBdr>
        <w:top w:val="none" w:sz="0" w:space="0" w:color="auto"/>
        <w:left w:val="none" w:sz="0" w:space="0" w:color="auto"/>
        <w:bottom w:val="none" w:sz="0" w:space="0" w:color="auto"/>
        <w:right w:val="none" w:sz="0" w:space="0" w:color="auto"/>
      </w:divBdr>
    </w:div>
    <w:div w:id="509294854">
      <w:bodyDiv w:val="1"/>
      <w:marLeft w:val="0"/>
      <w:marRight w:val="0"/>
      <w:marTop w:val="0"/>
      <w:marBottom w:val="0"/>
      <w:divBdr>
        <w:top w:val="none" w:sz="0" w:space="0" w:color="auto"/>
        <w:left w:val="none" w:sz="0" w:space="0" w:color="auto"/>
        <w:bottom w:val="none" w:sz="0" w:space="0" w:color="auto"/>
        <w:right w:val="none" w:sz="0" w:space="0" w:color="auto"/>
      </w:divBdr>
    </w:div>
    <w:div w:id="517044000">
      <w:bodyDiv w:val="1"/>
      <w:marLeft w:val="0"/>
      <w:marRight w:val="0"/>
      <w:marTop w:val="0"/>
      <w:marBottom w:val="0"/>
      <w:divBdr>
        <w:top w:val="none" w:sz="0" w:space="0" w:color="auto"/>
        <w:left w:val="none" w:sz="0" w:space="0" w:color="auto"/>
        <w:bottom w:val="none" w:sz="0" w:space="0" w:color="auto"/>
        <w:right w:val="none" w:sz="0" w:space="0" w:color="auto"/>
      </w:divBdr>
    </w:div>
    <w:div w:id="524171015">
      <w:bodyDiv w:val="1"/>
      <w:marLeft w:val="0"/>
      <w:marRight w:val="0"/>
      <w:marTop w:val="0"/>
      <w:marBottom w:val="0"/>
      <w:divBdr>
        <w:top w:val="none" w:sz="0" w:space="0" w:color="auto"/>
        <w:left w:val="none" w:sz="0" w:space="0" w:color="auto"/>
        <w:bottom w:val="none" w:sz="0" w:space="0" w:color="auto"/>
        <w:right w:val="none" w:sz="0" w:space="0" w:color="auto"/>
      </w:divBdr>
      <w:divsChild>
        <w:div w:id="382295728">
          <w:marLeft w:val="0"/>
          <w:marRight w:val="0"/>
          <w:marTop w:val="0"/>
          <w:marBottom w:val="0"/>
          <w:divBdr>
            <w:top w:val="none" w:sz="0" w:space="0" w:color="auto"/>
            <w:left w:val="none" w:sz="0" w:space="0" w:color="auto"/>
            <w:bottom w:val="none" w:sz="0" w:space="0" w:color="auto"/>
            <w:right w:val="none" w:sz="0" w:space="0" w:color="auto"/>
          </w:divBdr>
          <w:divsChild>
            <w:div w:id="1737779167">
              <w:marLeft w:val="0"/>
              <w:marRight w:val="0"/>
              <w:marTop w:val="0"/>
              <w:marBottom w:val="0"/>
              <w:divBdr>
                <w:top w:val="none" w:sz="0" w:space="0" w:color="auto"/>
                <w:left w:val="none" w:sz="0" w:space="0" w:color="auto"/>
                <w:bottom w:val="none" w:sz="0" w:space="0" w:color="auto"/>
                <w:right w:val="none" w:sz="0" w:space="0" w:color="auto"/>
              </w:divBdr>
              <w:divsChild>
                <w:div w:id="423956811">
                  <w:marLeft w:val="0"/>
                  <w:marRight w:val="0"/>
                  <w:marTop w:val="0"/>
                  <w:marBottom w:val="0"/>
                  <w:divBdr>
                    <w:top w:val="none" w:sz="0" w:space="0" w:color="auto"/>
                    <w:left w:val="none" w:sz="0" w:space="0" w:color="auto"/>
                    <w:bottom w:val="none" w:sz="0" w:space="0" w:color="auto"/>
                    <w:right w:val="none" w:sz="0" w:space="0" w:color="auto"/>
                  </w:divBdr>
                </w:div>
              </w:divsChild>
            </w:div>
            <w:div w:id="24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34014">
      <w:bodyDiv w:val="1"/>
      <w:marLeft w:val="0"/>
      <w:marRight w:val="0"/>
      <w:marTop w:val="0"/>
      <w:marBottom w:val="0"/>
      <w:divBdr>
        <w:top w:val="none" w:sz="0" w:space="0" w:color="auto"/>
        <w:left w:val="none" w:sz="0" w:space="0" w:color="auto"/>
        <w:bottom w:val="none" w:sz="0" w:space="0" w:color="auto"/>
        <w:right w:val="none" w:sz="0" w:space="0" w:color="auto"/>
      </w:divBdr>
    </w:div>
    <w:div w:id="545533814">
      <w:bodyDiv w:val="1"/>
      <w:marLeft w:val="0"/>
      <w:marRight w:val="0"/>
      <w:marTop w:val="0"/>
      <w:marBottom w:val="0"/>
      <w:divBdr>
        <w:top w:val="none" w:sz="0" w:space="0" w:color="auto"/>
        <w:left w:val="none" w:sz="0" w:space="0" w:color="auto"/>
        <w:bottom w:val="none" w:sz="0" w:space="0" w:color="auto"/>
        <w:right w:val="none" w:sz="0" w:space="0" w:color="auto"/>
      </w:divBdr>
    </w:div>
    <w:div w:id="558133087">
      <w:bodyDiv w:val="1"/>
      <w:marLeft w:val="0"/>
      <w:marRight w:val="0"/>
      <w:marTop w:val="0"/>
      <w:marBottom w:val="0"/>
      <w:divBdr>
        <w:top w:val="none" w:sz="0" w:space="0" w:color="auto"/>
        <w:left w:val="none" w:sz="0" w:space="0" w:color="auto"/>
        <w:bottom w:val="none" w:sz="0" w:space="0" w:color="auto"/>
        <w:right w:val="none" w:sz="0" w:space="0" w:color="auto"/>
      </w:divBdr>
      <w:divsChild>
        <w:div w:id="824737565">
          <w:marLeft w:val="0"/>
          <w:marRight w:val="0"/>
          <w:marTop w:val="0"/>
          <w:marBottom w:val="0"/>
          <w:divBdr>
            <w:top w:val="none" w:sz="0" w:space="0" w:color="auto"/>
            <w:left w:val="none" w:sz="0" w:space="0" w:color="auto"/>
            <w:bottom w:val="none" w:sz="0" w:space="0" w:color="auto"/>
            <w:right w:val="none" w:sz="0" w:space="0" w:color="auto"/>
          </w:divBdr>
          <w:divsChild>
            <w:div w:id="2069188820">
              <w:marLeft w:val="0"/>
              <w:marRight w:val="0"/>
              <w:marTop w:val="0"/>
              <w:marBottom w:val="0"/>
              <w:divBdr>
                <w:top w:val="none" w:sz="0" w:space="0" w:color="auto"/>
                <w:left w:val="none" w:sz="0" w:space="0" w:color="auto"/>
                <w:bottom w:val="none" w:sz="0" w:space="0" w:color="auto"/>
                <w:right w:val="none" w:sz="0" w:space="0" w:color="auto"/>
              </w:divBdr>
              <w:divsChild>
                <w:div w:id="1891305185">
                  <w:marLeft w:val="0"/>
                  <w:marRight w:val="0"/>
                  <w:marTop w:val="0"/>
                  <w:marBottom w:val="0"/>
                  <w:divBdr>
                    <w:top w:val="none" w:sz="0" w:space="0" w:color="auto"/>
                    <w:left w:val="none" w:sz="0" w:space="0" w:color="auto"/>
                    <w:bottom w:val="none" w:sz="0" w:space="0" w:color="auto"/>
                    <w:right w:val="none" w:sz="0" w:space="0" w:color="auto"/>
                  </w:divBdr>
                </w:div>
              </w:divsChild>
            </w:div>
            <w:div w:id="188239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6296">
      <w:bodyDiv w:val="1"/>
      <w:marLeft w:val="0"/>
      <w:marRight w:val="0"/>
      <w:marTop w:val="0"/>
      <w:marBottom w:val="0"/>
      <w:divBdr>
        <w:top w:val="none" w:sz="0" w:space="0" w:color="auto"/>
        <w:left w:val="none" w:sz="0" w:space="0" w:color="auto"/>
        <w:bottom w:val="none" w:sz="0" w:space="0" w:color="auto"/>
        <w:right w:val="none" w:sz="0" w:space="0" w:color="auto"/>
      </w:divBdr>
      <w:divsChild>
        <w:div w:id="339702990">
          <w:marLeft w:val="0"/>
          <w:marRight w:val="0"/>
          <w:marTop w:val="0"/>
          <w:marBottom w:val="0"/>
          <w:divBdr>
            <w:top w:val="single" w:sz="2" w:space="0" w:color="E3E3E3"/>
            <w:left w:val="single" w:sz="2" w:space="0" w:color="E3E3E3"/>
            <w:bottom w:val="single" w:sz="2" w:space="0" w:color="E3E3E3"/>
            <w:right w:val="single" w:sz="2" w:space="0" w:color="E3E3E3"/>
          </w:divBdr>
        </w:div>
        <w:div w:id="1078098041">
          <w:marLeft w:val="0"/>
          <w:marRight w:val="0"/>
          <w:marTop w:val="0"/>
          <w:marBottom w:val="0"/>
          <w:divBdr>
            <w:top w:val="single" w:sz="2" w:space="0" w:color="E3E3E3"/>
            <w:left w:val="single" w:sz="2" w:space="0" w:color="E3E3E3"/>
            <w:bottom w:val="single" w:sz="2" w:space="0" w:color="E3E3E3"/>
            <w:right w:val="single" w:sz="2" w:space="0" w:color="E3E3E3"/>
          </w:divBdr>
        </w:div>
        <w:div w:id="1745254899">
          <w:marLeft w:val="0"/>
          <w:marRight w:val="0"/>
          <w:marTop w:val="0"/>
          <w:marBottom w:val="0"/>
          <w:divBdr>
            <w:top w:val="single" w:sz="2" w:space="0" w:color="E3E3E3"/>
            <w:left w:val="single" w:sz="2" w:space="0" w:color="E3E3E3"/>
            <w:bottom w:val="single" w:sz="2" w:space="0" w:color="E3E3E3"/>
            <w:right w:val="single" w:sz="2" w:space="0" w:color="E3E3E3"/>
          </w:divBdr>
        </w:div>
        <w:div w:id="484860624">
          <w:marLeft w:val="0"/>
          <w:marRight w:val="0"/>
          <w:marTop w:val="0"/>
          <w:marBottom w:val="0"/>
          <w:divBdr>
            <w:top w:val="single" w:sz="2" w:space="0" w:color="E3E3E3"/>
            <w:left w:val="single" w:sz="2" w:space="0" w:color="E3E3E3"/>
            <w:bottom w:val="single" w:sz="2" w:space="0" w:color="E3E3E3"/>
            <w:right w:val="single" w:sz="2" w:space="0" w:color="E3E3E3"/>
          </w:divBdr>
        </w:div>
        <w:div w:id="16536356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67809412">
      <w:bodyDiv w:val="1"/>
      <w:marLeft w:val="0"/>
      <w:marRight w:val="0"/>
      <w:marTop w:val="0"/>
      <w:marBottom w:val="0"/>
      <w:divBdr>
        <w:top w:val="none" w:sz="0" w:space="0" w:color="auto"/>
        <w:left w:val="none" w:sz="0" w:space="0" w:color="auto"/>
        <w:bottom w:val="none" w:sz="0" w:space="0" w:color="auto"/>
        <w:right w:val="none" w:sz="0" w:space="0" w:color="auto"/>
      </w:divBdr>
    </w:div>
    <w:div w:id="574097012">
      <w:bodyDiv w:val="1"/>
      <w:marLeft w:val="0"/>
      <w:marRight w:val="0"/>
      <w:marTop w:val="0"/>
      <w:marBottom w:val="0"/>
      <w:divBdr>
        <w:top w:val="none" w:sz="0" w:space="0" w:color="auto"/>
        <w:left w:val="none" w:sz="0" w:space="0" w:color="auto"/>
        <w:bottom w:val="none" w:sz="0" w:space="0" w:color="auto"/>
        <w:right w:val="none" w:sz="0" w:space="0" w:color="auto"/>
      </w:divBdr>
      <w:divsChild>
        <w:div w:id="885992669">
          <w:marLeft w:val="0"/>
          <w:marRight w:val="0"/>
          <w:marTop w:val="0"/>
          <w:marBottom w:val="0"/>
          <w:divBdr>
            <w:top w:val="none" w:sz="0" w:space="0" w:color="auto"/>
            <w:left w:val="none" w:sz="0" w:space="0" w:color="auto"/>
            <w:bottom w:val="none" w:sz="0" w:space="0" w:color="auto"/>
            <w:right w:val="none" w:sz="0" w:space="0" w:color="auto"/>
          </w:divBdr>
          <w:divsChild>
            <w:div w:id="1001740486">
              <w:marLeft w:val="0"/>
              <w:marRight w:val="0"/>
              <w:marTop w:val="0"/>
              <w:marBottom w:val="0"/>
              <w:divBdr>
                <w:top w:val="none" w:sz="0" w:space="0" w:color="auto"/>
                <w:left w:val="none" w:sz="0" w:space="0" w:color="auto"/>
                <w:bottom w:val="none" w:sz="0" w:space="0" w:color="auto"/>
                <w:right w:val="none" w:sz="0" w:space="0" w:color="auto"/>
              </w:divBdr>
            </w:div>
            <w:div w:id="1320695108">
              <w:marLeft w:val="0"/>
              <w:marRight w:val="0"/>
              <w:marTop w:val="0"/>
              <w:marBottom w:val="0"/>
              <w:divBdr>
                <w:top w:val="none" w:sz="0" w:space="0" w:color="auto"/>
                <w:left w:val="none" w:sz="0" w:space="0" w:color="auto"/>
                <w:bottom w:val="none" w:sz="0" w:space="0" w:color="auto"/>
                <w:right w:val="none" w:sz="0" w:space="0" w:color="auto"/>
              </w:divBdr>
            </w:div>
            <w:div w:id="41177822">
              <w:marLeft w:val="0"/>
              <w:marRight w:val="0"/>
              <w:marTop w:val="0"/>
              <w:marBottom w:val="0"/>
              <w:divBdr>
                <w:top w:val="none" w:sz="0" w:space="0" w:color="auto"/>
                <w:left w:val="none" w:sz="0" w:space="0" w:color="auto"/>
                <w:bottom w:val="none" w:sz="0" w:space="0" w:color="auto"/>
                <w:right w:val="none" w:sz="0" w:space="0" w:color="auto"/>
              </w:divBdr>
            </w:div>
            <w:div w:id="662441066">
              <w:marLeft w:val="0"/>
              <w:marRight w:val="0"/>
              <w:marTop w:val="0"/>
              <w:marBottom w:val="0"/>
              <w:divBdr>
                <w:top w:val="none" w:sz="0" w:space="0" w:color="auto"/>
                <w:left w:val="none" w:sz="0" w:space="0" w:color="auto"/>
                <w:bottom w:val="none" w:sz="0" w:space="0" w:color="auto"/>
                <w:right w:val="none" w:sz="0" w:space="0" w:color="auto"/>
              </w:divBdr>
            </w:div>
            <w:div w:id="1501390571">
              <w:marLeft w:val="0"/>
              <w:marRight w:val="0"/>
              <w:marTop w:val="0"/>
              <w:marBottom w:val="0"/>
              <w:divBdr>
                <w:top w:val="none" w:sz="0" w:space="0" w:color="auto"/>
                <w:left w:val="none" w:sz="0" w:space="0" w:color="auto"/>
                <w:bottom w:val="none" w:sz="0" w:space="0" w:color="auto"/>
                <w:right w:val="none" w:sz="0" w:space="0" w:color="auto"/>
              </w:divBdr>
            </w:div>
            <w:div w:id="2103987212">
              <w:marLeft w:val="0"/>
              <w:marRight w:val="0"/>
              <w:marTop w:val="0"/>
              <w:marBottom w:val="0"/>
              <w:divBdr>
                <w:top w:val="none" w:sz="0" w:space="0" w:color="auto"/>
                <w:left w:val="none" w:sz="0" w:space="0" w:color="auto"/>
                <w:bottom w:val="none" w:sz="0" w:space="0" w:color="auto"/>
                <w:right w:val="none" w:sz="0" w:space="0" w:color="auto"/>
              </w:divBdr>
            </w:div>
            <w:div w:id="36929101">
              <w:marLeft w:val="0"/>
              <w:marRight w:val="0"/>
              <w:marTop w:val="0"/>
              <w:marBottom w:val="0"/>
              <w:divBdr>
                <w:top w:val="none" w:sz="0" w:space="0" w:color="auto"/>
                <w:left w:val="none" w:sz="0" w:space="0" w:color="auto"/>
                <w:bottom w:val="none" w:sz="0" w:space="0" w:color="auto"/>
                <w:right w:val="none" w:sz="0" w:space="0" w:color="auto"/>
              </w:divBdr>
            </w:div>
            <w:div w:id="2090810548">
              <w:marLeft w:val="0"/>
              <w:marRight w:val="0"/>
              <w:marTop w:val="0"/>
              <w:marBottom w:val="0"/>
              <w:divBdr>
                <w:top w:val="none" w:sz="0" w:space="0" w:color="auto"/>
                <w:left w:val="none" w:sz="0" w:space="0" w:color="auto"/>
                <w:bottom w:val="none" w:sz="0" w:space="0" w:color="auto"/>
                <w:right w:val="none" w:sz="0" w:space="0" w:color="auto"/>
              </w:divBdr>
            </w:div>
            <w:div w:id="1540387253">
              <w:marLeft w:val="0"/>
              <w:marRight w:val="0"/>
              <w:marTop w:val="0"/>
              <w:marBottom w:val="0"/>
              <w:divBdr>
                <w:top w:val="none" w:sz="0" w:space="0" w:color="auto"/>
                <w:left w:val="none" w:sz="0" w:space="0" w:color="auto"/>
                <w:bottom w:val="none" w:sz="0" w:space="0" w:color="auto"/>
                <w:right w:val="none" w:sz="0" w:space="0" w:color="auto"/>
              </w:divBdr>
            </w:div>
            <w:div w:id="1303345253">
              <w:marLeft w:val="0"/>
              <w:marRight w:val="0"/>
              <w:marTop w:val="0"/>
              <w:marBottom w:val="0"/>
              <w:divBdr>
                <w:top w:val="none" w:sz="0" w:space="0" w:color="auto"/>
                <w:left w:val="none" w:sz="0" w:space="0" w:color="auto"/>
                <w:bottom w:val="none" w:sz="0" w:space="0" w:color="auto"/>
                <w:right w:val="none" w:sz="0" w:space="0" w:color="auto"/>
              </w:divBdr>
            </w:div>
            <w:div w:id="1641837133">
              <w:marLeft w:val="0"/>
              <w:marRight w:val="0"/>
              <w:marTop w:val="0"/>
              <w:marBottom w:val="0"/>
              <w:divBdr>
                <w:top w:val="none" w:sz="0" w:space="0" w:color="auto"/>
                <w:left w:val="none" w:sz="0" w:space="0" w:color="auto"/>
                <w:bottom w:val="none" w:sz="0" w:space="0" w:color="auto"/>
                <w:right w:val="none" w:sz="0" w:space="0" w:color="auto"/>
              </w:divBdr>
            </w:div>
            <w:div w:id="513300042">
              <w:marLeft w:val="0"/>
              <w:marRight w:val="0"/>
              <w:marTop w:val="0"/>
              <w:marBottom w:val="0"/>
              <w:divBdr>
                <w:top w:val="none" w:sz="0" w:space="0" w:color="auto"/>
                <w:left w:val="none" w:sz="0" w:space="0" w:color="auto"/>
                <w:bottom w:val="none" w:sz="0" w:space="0" w:color="auto"/>
                <w:right w:val="none" w:sz="0" w:space="0" w:color="auto"/>
              </w:divBdr>
            </w:div>
            <w:div w:id="2064715861">
              <w:marLeft w:val="0"/>
              <w:marRight w:val="0"/>
              <w:marTop w:val="0"/>
              <w:marBottom w:val="0"/>
              <w:divBdr>
                <w:top w:val="none" w:sz="0" w:space="0" w:color="auto"/>
                <w:left w:val="none" w:sz="0" w:space="0" w:color="auto"/>
                <w:bottom w:val="none" w:sz="0" w:space="0" w:color="auto"/>
                <w:right w:val="none" w:sz="0" w:space="0" w:color="auto"/>
              </w:divBdr>
            </w:div>
            <w:div w:id="371929174">
              <w:marLeft w:val="0"/>
              <w:marRight w:val="0"/>
              <w:marTop w:val="0"/>
              <w:marBottom w:val="0"/>
              <w:divBdr>
                <w:top w:val="none" w:sz="0" w:space="0" w:color="auto"/>
                <w:left w:val="none" w:sz="0" w:space="0" w:color="auto"/>
                <w:bottom w:val="none" w:sz="0" w:space="0" w:color="auto"/>
                <w:right w:val="none" w:sz="0" w:space="0" w:color="auto"/>
              </w:divBdr>
            </w:div>
            <w:div w:id="2023504178">
              <w:marLeft w:val="0"/>
              <w:marRight w:val="0"/>
              <w:marTop w:val="0"/>
              <w:marBottom w:val="0"/>
              <w:divBdr>
                <w:top w:val="none" w:sz="0" w:space="0" w:color="auto"/>
                <w:left w:val="none" w:sz="0" w:space="0" w:color="auto"/>
                <w:bottom w:val="none" w:sz="0" w:space="0" w:color="auto"/>
                <w:right w:val="none" w:sz="0" w:space="0" w:color="auto"/>
              </w:divBdr>
            </w:div>
            <w:div w:id="1037655073">
              <w:marLeft w:val="0"/>
              <w:marRight w:val="0"/>
              <w:marTop w:val="0"/>
              <w:marBottom w:val="0"/>
              <w:divBdr>
                <w:top w:val="none" w:sz="0" w:space="0" w:color="auto"/>
                <w:left w:val="none" w:sz="0" w:space="0" w:color="auto"/>
                <w:bottom w:val="none" w:sz="0" w:space="0" w:color="auto"/>
                <w:right w:val="none" w:sz="0" w:space="0" w:color="auto"/>
              </w:divBdr>
            </w:div>
            <w:div w:id="2138331287">
              <w:marLeft w:val="0"/>
              <w:marRight w:val="0"/>
              <w:marTop w:val="0"/>
              <w:marBottom w:val="0"/>
              <w:divBdr>
                <w:top w:val="none" w:sz="0" w:space="0" w:color="auto"/>
                <w:left w:val="none" w:sz="0" w:space="0" w:color="auto"/>
                <w:bottom w:val="none" w:sz="0" w:space="0" w:color="auto"/>
                <w:right w:val="none" w:sz="0" w:space="0" w:color="auto"/>
              </w:divBdr>
            </w:div>
            <w:div w:id="1025984611">
              <w:marLeft w:val="0"/>
              <w:marRight w:val="0"/>
              <w:marTop w:val="0"/>
              <w:marBottom w:val="0"/>
              <w:divBdr>
                <w:top w:val="none" w:sz="0" w:space="0" w:color="auto"/>
                <w:left w:val="none" w:sz="0" w:space="0" w:color="auto"/>
                <w:bottom w:val="none" w:sz="0" w:space="0" w:color="auto"/>
                <w:right w:val="none" w:sz="0" w:space="0" w:color="auto"/>
              </w:divBdr>
            </w:div>
            <w:div w:id="545028415">
              <w:marLeft w:val="0"/>
              <w:marRight w:val="0"/>
              <w:marTop w:val="0"/>
              <w:marBottom w:val="0"/>
              <w:divBdr>
                <w:top w:val="none" w:sz="0" w:space="0" w:color="auto"/>
                <w:left w:val="none" w:sz="0" w:space="0" w:color="auto"/>
                <w:bottom w:val="none" w:sz="0" w:space="0" w:color="auto"/>
                <w:right w:val="none" w:sz="0" w:space="0" w:color="auto"/>
              </w:divBdr>
            </w:div>
            <w:div w:id="278609466">
              <w:marLeft w:val="0"/>
              <w:marRight w:val="0"/>
              <w:marTop w:val="0"/>
              <w:marBottom w:val="0"/>
              <w:divBdr>
                <w:top w:val="none" w:sz="0" w:space="0" w:color="auto"/>
                <w:left w:val="none" w:sz="0" w:space="0" w:color="auto"/>
                <w:bottom w:val="none" w:sz="0" w:space="0" w:color="auto"/>
                <w:right w:val="none" w:sz="0" w:space="0" w:color="auto"/>
              </w:divBdr>
            </w:div>
            <w:div w:id="1395198131">
              <w:marLeft w:val="0"/>
              <w:marRight w:val="0"/>
              <w:marTop w:val="0"/>
              <w:marBottom w:val="0"/>
              <w:divBdr>
                <w:top w:val="none" w:sz="0" w:space="0" w:color="auto"/>
                <w:left w:val="none" w:sz="0" w:space="0" w:color="auto"/>
                <w:bottom w:val="none" w:sz="0" w:space="0" w:color="auto"/>
                <w:right w:val="none" w:sz="0" w:space="0" w:color="auto"/>
              </w:divBdr>
            </w:div>
            <w:div w:id="1189636338">
              <w:marLeft w:val="0"/>
              <w:marRight w:val="0"/>
              <w:marTop w:val="0"/>
              <w:marBottom w:val="0"/>
              <w:divBdr>
                <w:top w:val="none" w:sz="0" w:space="0" w:color="auto"/>
                <w:left w:val="none" w:sz="0" w:space="0" w:color="auto"/>
                <w:bottom w:val="none" w:sz="0" w:space="0" w:color="auto"/>
                <w:right w:val="none" w:sz="0" w:space="0" w:color="auto"/>
              </w:divBdr>
            </w:div>
            <w:div w:id="982737234">
              <w:marLeft w:val="0"/>
              <w:marRight w:val="0"/>
              <w:marTop w:val="0"/>
              <w:marBottom w:val="0"/>
              <w:divBdr>
                <w:top w:val="none" w:sz="0" w:space="0" w:color="auto"/>
                <w:left w:val="none" w:sz="0" w:space="0" w:color="auto"/>
                <w:bottom w:val="none" w:sz="0" w:space="0" w:color="auto"/>
                <w:right w:val="none" w:sz="0" w:space="0" w:color="auto"/>
              </w:divBdr>
            </w:div>
            <w:div w:id="711075677">
              <w:marLeft w:val="0"/>
              <w:marRight w:val="0"/>
              <w:marTop w:val="0"/>
              <w:marBottom w:val="0"/>
              <w:divBdr>
                <w:top w:val="none" w:sz="0" w:space="0" w:color="auto"/>
                <w:left w:val="none" w:sz="0" w:space="0" w:color="auto"/>
                <w:bottom w:val="none" w:sz="0" w:space="0" w:color="auto"/>
                <w:right w:val="none" w:sz="0" w:space="0" w:color="auto"/>
              </w:divBdr>
            </w:div>
            <w:div w:id="603540272">
              <w:marLeft w:val="0"/>
              <w:marRight w:val="0"/>
              <w:marTop w:val="0"/>
              <w:marBottom w:val="0"/>
              <w:divBdr>
                <w:top w:val="none" w:sz="0" w:space="0" w:color="auto"/>
                <w:left w:val="none" w:sz="0" w:space="0" w:color="auto"/>
                <w:bottom w:val="none" w:sz="0" w:space="0" w:color="auto"/>
                <w:right w:val="none" w:sz="0" w:space="0" w:color="auto"/>
              </w:divBdr>
            </w:div>
            <w:div w:id="439960883">
              <w:marLeft w:val="0"/>
              <w:marRight w:val="0"/>
              <w:marTop w:val="0"/>
              <w:marBottom w:val="0"/>
              <w:divBdr>
                <w:top w:val="none" w:sz="0" w:space="0" w:color="auto"/>
                <w:left w:val="none" w:sz="0" w:space="0" w:color="auto"/>
                <w:bottom w:val="none" w:sz="0" w:space="0" w:color="auto"/>
                <w:right w:val="none" w:sz="0" w:space="0" w:color="auto"/>
              </w:divBdr>
            </w:div>
            <w:div w:id="1666519720">
              <w:marLeft w:val="0"/>
              <w:marRight w:val="0"/>
              <w:marTop w:val="0"/>
              <w:marBottom w:val="0"/>
              <w:divBdr>
                <w:top w:val="none" w:sz="0" w:space="0" w:color="auto"/>
                <w:left w:val="none" w:sz="0" w:space="0" w:color="auto"/>
                <w:bottom w:val="none" w:sz="0" w:space="0" w:color="auto"/>
                <w:right w:val="none" w:sz="0" w:space="0" w:color="auto"/>
              </w:divBdr>
            </w:div>
            <w:div w:id="854076955">
              <w:marLeft w:val="0"/>
              <w:marRight w:val="0"/>
              <w:marTop w:val="0"/>
              <w:marBottom w:val="0"/>
              <w:divBdr>
                <w:top w:val="none" w:sz="0" w:space="0" w:color="auto"/>
                <w:left w:val="none" w:sz="0" w:space="0" w:color="auto"/>
                <w:bottom w:val="none" w:sz="0" w:space="0" w:color="auto"/>
                <w:right w:val="none" w:sz="0" w:space="0" w:color="auto"/>
              </w:divBdr>
            </w:div>
            <w:div w:id="1559167404">
              <w:marLeft w:val="0"/>
              <w:marRight w:val="0"/>
              <w:marTop w:val="0"/>
              <w:marBottom w:val="0"/>
              <w:divBdr>
                <w:top w:val="none" w:sz="0" w:space="0" w:color="auto"/>
                <w:left w:val="none" w:sz="0" w:space="0" w:color="auto"/>
                <w:bottom w:val="none" w:sz="0" w:space="0" w:color="auto"/>
                <w:right w:val="none" w:sz="0" w:space="0" w:color="auto"/>
              </w:divBdr>
            </w:div>
            <w:div w:id="768237184">
              <w:marLeft w:val="0"/>
              <w:marRight w:val="0"/>
              <w:marTop w:val="0"/>
              <w:marBottom w:val="0"/>
              <w:divBdr>
                <w:top w:val="none" w:sz="0" w:space="0" w:color="auto"/>
                <w:left w:val="none" w:sz="0" w:space="0" w:color="auto"/>
                <w:bottom w:val="none" w:sz="0" w:space="0" w:color="auto"/>
                <w:right w:val="none" w:sz="0" w:space="0" w:color="auto"/>
              </w:divBdr>
            </w:div>
            <w:div w:id="150171852">
              <w:marLeft w:val="0"/>
              <w:marRight w:val="0"/>
              <w:marTop w:val="0"/>
              <w:marBottom w:val="0"/>
              <w:divBdr>
                <w:top w:val="none" w:sz="0" w:space="0" w:color="auto"/>
                <w:left w:val="none" w:sz="0" w:space="0" w:color="auto"/>
                <w:bottom w:val="none" w:sz="0" w:space="0" w:color="auto"/>
                <w:right w:val="none" w:sz="0" w:space="0" w:color="auto"/>
              </w:divBdr>
            </w:div>
            <w:div w:id="2068189759">
              <w:marLeft w:val="0"/>
              <w:marRight w:val="0"/>
              <w:marTop w:val="0"/>
              <w:marBottom w:val="0"/>
              <w:divBdr>
                <w:top w:val="none" w:sz="0" w:space="0" w:color="auto"/>
                <w:left w:val="none" w:sz="0" w:space="0" w:color="auto"/>
                <w:bottom w:val="none" w:sz="0" w:space="0" w:color="auto"/>
                <w:right w:val="none" w:sz="0" w:space="0" w:color="auto"/>
              </w:divBdr>
            </w:div>
            <w:div w:id="401147407">
              <w:marLeft w:val="0"/>
              <w:marRight w:val="0"/>
              <w:marTop w:val="0"/>
              <w:marBottom w:val="0"/>
              <w:divBdr>
                <w:top w:val="none" w:sz="0" w:space="0" w:color="auto"/>
                <w:left w:val="none" w:sz="0" w:space="0" w:color="auto"/>
                <w:bottom w:val="none" w:sz="0" w:space="0" w:color="auto"/>
                <w:right w:val="none" w:sz="0" w:space="0" w:color="auto"/>
              </w:divBdr>
            </w:div>
            <w:div w:id="16591017">
              <w:marLeft w:val="0"/>
              <w:marRight w:val="0"/>
              <w:marTop w:val="0"/>
              <w:marBottom w:val="0"/>
              <w:divBdr>
                <w:top w:val="none" w:sz="0" w:space="0" w:color="auto"/>
                <w:left w:val="none" w:sz="0" w:space="0" w:color="auto"/>
                <w:bottom w:val="none" w:sz="0" w:space="0" w:color="auto"/>
                <w:right w:val="none" w:sz="0" w:space="0" w:color="auto"/>
              </w:divBdr>
            </w:div>
            <w:div w:id="1566136062">
              <w:marLeft w:val="0"/>
              <w:marRight w:val="0"/>
              <w:marTop w:val="0"/>
              <w:marBottom w:val="0"/>
              <w:divBdr>
                <w:top w:val="none" w:sz="0" w:space="0" w:color="auto"/>
                <w:left w:val="none" w:sz="0" w:space="0" w:color="auto"/>
                <w:bottom w:val="none" w:sz="0" w:space="0" w:color="auto"/>
                <w:right w:val="none" w:sz="0" w:space="0" w:color="auto"/>
              </w:divBdr>
            </w:div>
            <w:div w:id="1696541889">
              <w:marLeft w:val="0"/>
              <w:marRight w:val="0"/>
              <w:marTop w:val="0"/>
              <w:marBottom w:val="0"/>
              <w:divBdr>
                <w:top w:val="none" w:sz="0" w:space="0" w:color="auto"/>
                <w:left w:val="none" w:sz="0" w:space="0" w:color="auto"/>
                <w:bottom w:val="none" w:sz="0" w:space="0" w:color="auto"/>
                <w:right w:val="none" w:sz="0" w:space="0" w:color="auto"/>
              </w:divBdr>
            </w:div>
            <w:div w:id="1868791494">
              <w:marLeft w:val="0"/>
              <w:marRight w:val="0"/>
              <w:marTop w:val="0"/>
              <w:marBottom w:val="0"/>
              <w:divBdr>
                <w:top w:val="none" w:sz="0" w:space="0" w:color="auto"/>
                <w:left w:val="none" w:sz="0" w:space="0" w:color="auto"/>
                <w:bottom w:val="none" w:sz="0" w:space="0" w:color="auto"/>
                <w:right w:val="none" w:sz="0" w:space="0" w:color="auto"/>
              </w:divBdr>
            </w:div>
            <w:div w:id="738095733">
              <w:marLeft w:val="0"/>
              <w:marRight w:val="0"/>
              <w:marTop w:val="0"/>
              <w:marBottom w:val="0"/>
              <w:divBdr>
                <w:top w:val="none" w:sz="0" w:space="0" w:color="auto"/>
                <w:left w:val="none" w:sz="0" w:space="0" w:color="auto"/>
                <w:bottom w:val="none" w:sz="0" w:space="0" w:color="auto"/>
                <w:right w:val="none" w:sz="0" w:space="0" w:color="auto"/>
              </w:divBdr>
            </w:div>
            <w:div w:id="794174262">
              <w:marLeft w:val="0"/>
              <w:marRight w:val="0"/>
              <w:marTop w:val="0"/>
              <w:marBottom w:val="0"/>
              <w:divBdr>
                <w:top w:val="none" w:sz="0" w:space="0" w:color="auto"/>
                <w:left w:val="none" w:sz="0" w:space="0" w:color="auto"/>
                <w:bottom w:val="none" w:sz="0" w:space="0" w:color="auto"/>
                <w:right w:val="none" w:sz="0" w:space="0" w:color="auto"/>
              </w:divBdr>
            </w:div>
            <w:div w:id="1949266036">
              <w:marLeft w:val="0"/>
              <w:marRight w:val="0"/>
              <w:marTop w:val="0"/>
              <w:marBottom w:val="0"/>
              <w:divBdr>
                <w:top w:val="none" w:sz="0" w:space="0" w:color="auto"/>
                <w:left w:val="none" w:sz="0" w:space="0" w:color="auto"/>
                <w:bottom w:val="none" w:sz="0" w:space="0" w:color="auto"/>
                <w:right w:val="none" w:sz="0" w:space="0" w:color="auto"/>
              </w:divBdr>
            </w:div>
            <w:div w:id="844438393">
              <w:marLeft w:val="0"/>
              <w:marRight w:val="0"/>
              <w:marTop w:val="0"/>
              <w:marBottom w:val="0"/>
              <w:divBdr>
                <w:top w:val="none" w:sz="0" w:space="0" w:color="auto"/>
                <w:left w:val="none" w:sz="0" w:space="0" w:color="auto"/>
                <w:bottom w:val="none" w:sz="0" w:space="0" w:color="auto"/>
                <w:right w:val="none" w:sz="0" w:space="0" w:color="auto"/>
              </w:divBdr>
            </w:div>
            <w:div w:id="1901090363">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1443384119">
              <w:marLeft w:val="0"/>
              <w:marRight w:val="0"/>
              <w:marTop w:val="0"/>
              <w:marBottom w:val="0"/>
              <w:divBdr>
                <w:top w:val="none" w:sz="0" w:space="0" w:color="auto"/>
                <w:left w:val="none" w:sz="0" w:space="0" w:color="auto"/>
                <w:bottom w:val="none" w:sz="0" w:space="0" w:color="auto"/>
                <w:right w:val="none" w:sz="0" w:space="0" w:color="auto"/>
              </w:divBdr>
            </w:div>
            <w:div w:id="511189074">
              <w:marLeft w:val="0"/>
              <w:marRight w:val="0"/>
              <w:marTop w:val="0"/>
              <w:marBottom w:val="0"/>
              <w:divBdr>
                <w:top w:val="none" w:sz="0" w:space="0" w:color="auto"/>
                <w:left w:val="none" w:sz="0" w:space="0" w:color="auto"/>
                <w:bottom w:val="none" w:sz="0" w:space="0" w:color="auto"/>
                <w:right w:val="none" w:sz="0" w:space="0" w:color="auto"/>
              </w:divBdr>
            </w:div>
            <w:div w:id="124659222">
              <w:marLeft w:val="0"/>
              <w:marRight w:val="0"/>
              <w:marTop w:val="0"/>
              <w:marBottom w:val="0"/>
              <w:divBdr>
                <w:top w:val="none" w:sz="0" w:space="0" w:color="auto"/>
                <w:left w:val="none" w:sz="0" w:space="0" w:color="auto"/>
                <w:bottom w:val="none" w:sz="0" w:space="0" w:color="auto"/>
                <w:right w:val="none" w:sz="0" w:space="0" w:color="auto"/>
              </w:divBdr>
            </w:div>
            <w:div w:id="468205029">
              <w:marLeft w:val="0"/>
              <w:marRight w:val="0"/>
              <w:marTop w:val="0"/>
              <w:marBottom w:val="0"/>
              <w:divBdr>
                <w:top w:val="none" w:sz="0" w:space="0" w:color="auto"/>
                <w:left w:val="none" w:sz="0" w:space="0" w:color="auto"/>
                <w:bottom w:val="none" w:sz="0" w:space="0" w:color="auto"/>
                <w:right w:val="none" w:sz="0" w:space="0" w:color="auto"/>
              </w:divBdr>
            </w:div>
            <w:div w:id="158542667">
              <w:marLeft w:val="0"/>
              <w:marRight w:val="0"/>
              <w:marTop w:val="0"/>
              <w:marBottom w:val="0"/>
              <w:divBdr>
                <w:top w:val="none" w:sz="0" w:space="0" w:color="auto"/>
                <w:left w:val="none" w:sz="0" w:space="0" w:color="auto"/>
                <w:bottom w:val="none" w:sz="0" w:space="0" w:color="auto"/>
                <w:right w:val="none" w:sz="0" w:space="0" w:color="auto"/>
              </w:divBdr>
            </w:div>
            <w:div w:id="1645508239">
              <w:marLeft w:val="0"/>
              <w:marRight w:val="0"/>
              <w:marTop w:val="0"/>
              <w:marBottom w:val="0"/>
              <w:divBdr>
                <w:top w:val="none" w:sz="0" w:space="0" w:color="auto"/>
                <w:left w:val="none" w:sz="0" w:space="0" w:color="auto"/>
                <w:bottom w:val="none" w:sz="0" w:space="0" w:color="auto"/>
                <w:right w:val="none" w:sz="0" w:space="0" w:color="auto"/>
              </w:divBdr>
            </w:div>
            <w:div w:id="56242187">
              <w:marLeft w:val="0"/>
              <w:marRight w:val="0"/>
              <w:marTop w:val="0"/>
              <w:marBottom w:val="0"/>
              <w:divBdr>
                <w:top w:val="none" w:sz="0" w:space="0" w:color="auto"/>
                <w:left w:val="none" w:sz="0" w:space="0" w:color="auto"/>
                <w:bottom w:val="none" w:sz="0" w:space="0" w:color="auto"/>
                <w:right w:val="none" w:sz="0" w:space="0" w:color="auto"/>
              </w:divBdr>
            </w:div>
            <w:div w:id="520902201">
              <w:marLeft w:val="0"/>
              <w:marRight w:val="0"/>
              <w:marTop w:val="0"/>
              <w:marBottom w:val="0"/>
              <w:divBdr>
                <w:top w:val="none" w:sz="0" w:space="0" w:color="auto"/>
                <w:left w:val="none" w:sz="0" w:space="0" w:color="auto"/>
                <w:bottom w:val="none" w:sz="0" w:space="0" w:color="auto"/>
                <w:right w:val="none" w:sz="0" w:space="0" w:color="auto"/>
              </w:divBdr>
            </w:div>
            <w:div w:id="1933008761">
              <w:marLeft w:val="0"/>
              <w:marRight w:val="0"/>
              <w:marTop w:val="0"/>
              <w:marBottom w:val="0"/>
              <w:divBdr>
                <w:top w:val="none" w:sz="0" w:space="0" w:color="auto"/>
                <w:left w:val="none" w:sz="0" w:space="0" w:color="auto"/>
                <w:bottom w:val="none" w:sz="0" w:space="0" w:color="auto"/>
                <w:right w:val="none" w:sz="0" w:space="0" w:color="auto"/>
              </w:divBdr>
            </w:div>
            <w:div w:id="1151169400">
              <w:marLeft w:val="0"/>
              <w:marRight w:val="0"/>
              <w:marTop w:val="0"/>
              <w:marBottom w:val="0"/>
              <w:divBdr>
                <w:top w:val="none" w:sz="0" w:space="0" w:color="auto"/>
                <w:left w:val="none" w:sz="0" w:space="0" w:color="auto"/>
                <w:bottom w:val="none" w:sz="0" w:space="0" w:color="auto"/>
                <w:right w:val="none" w:sz="0" w:space="0" w:color="auto"/>
              </w:divBdr>
            </w:div>
            <w:div w:id="1630546865">
              <w:marLeft w:val="0"/>
              <w:marRight w:val="0"/>
              <w:marTop w:val="0"/>
              <w:marBottom w:val="0"/>
              <w:divBdr>
                <w:top w:val="none" w:sz="0" w:space="0" w:color="auto"/>
                <w:left w:val="none" w:sz="0" w:space="0" w:color="auto"/>
                <w:bottom w:val="none" w:sz="0" w:space="0" w:color="auto"/>
                <w:right w:val="none" w:sz="0" w:space="0" w:color="auto"/>
              </w:divBdr>
            </w:div>
            <w:div w:id="1141768282">
              <w:marLeft w:val="0"/>
              <w:marRight w:val="0"/>
              <w:marTop w:val="0"/>
              <w:marBottom w:val="0"/>
              <w:divBdr>
                <w:top w:val="none" w:sz="0" w:space="0" w:color="auto"/>
                <w:left w:val="none" w:sz="0" w:space="0" w:color="auto"/>
                <w:bottom w:val="none" w:sz="0" w:space="0" w:color="auto"/>
                <w:right w:val="none" w:sz="0" w:space="0" w:color="auto"/>
              </w:divBdr>
            </w:div>
            <w:div w:id="337125704">
              <w:marLeft w:val="0"/>
              <w:marRight w:val="0"/>
              <w:marTop w:val="0"/>
              <w:marBottom w:val="0"/>
              <w:divBdr>
                <w:top w:val="none" w:sz="0" w:space="0" w:color="auto"/>
                <w:left w:val="none" w:sz="0" w:space="0" w:color="auto"/>
                <w:bottom w:val="none" w:sz="0" w:space="0" w:color="auto"/>
                <w:right w:val="none" w:sz="0" w:space="0" w:color="auto"/>
              </w:divBdr>
            </w:div>
            <w:div w:id="1599869796">
              <w:marLeft w:val="0"/>
              <w:marRight w:val="0"/>
              <w:marTop w:val="0"/>
              <w:marBottom w:val="0"/>
              <w:divBdr>
                <w:top w:val="none" w:sz="0" w:space="0" w:color="auto"/>
                <w:left w:val="none" w:sz="0" w:space="0" w:color="auto"/>
                <w:bottom w:val="none" w:sz="0" w:space="0" w:color="auto"/>
                <w:right w:val="none" w:sz="0" w:space="0" w:color="auto"/>
              </w:divBdr>
            </w:div>
            <w:div w:id="1665820153">
              <w:marLeft w:val="0"/>
              <w:marRight w:val="0"/>
              <w:marTop w:val="0"/>
              <w:marBottom w:val="0"/>
              <w:divBdr>
                <w:top w:val="none" w:sz="0" w:space="0" w:color="auto"/>
                <w:left w:val="none" w:sz="0" w:space="0" w:color="auto"/>
                <w:bottom w:val="none" w:sz="0" w:space="0" w:color="auto"/>
                <w:right w:val="none" w:sz="0" w:space="0" w:color="auto"/>
              </w:divBdr>
            </w:div>
            <w:div w:id="410196249">
              <w:marLeft w:val="0"/>
              <w:marRight w:val="0"/>
              <w:marTop w:val="0"/>
              <w:marBottom w:val="0"/>
              <w:divBdr>
                <w:top w:val="none" w:sz="0" w:space="0" w:color="auto"/>
                <w:left w:val="none" w:sz="0" w:space="0" w:color="auto"/>
                <w:bottom w:val="none" w:sz="0" w:space="0" w:color="auto"/>
                <w:right w:val="none" w:sz="0" w:space="0" w:color="auto"/>
              </w:divBdr>
            </w:div>
            <w:div w:id="1516923438">
              <w:marLeft w:val="0"/>
              <w:marRight w:val="0"/>
              <w:marTop w:val="0"/>
              <w:marBottom w:val="0"/>
              <w:divBdr>
                <w:top w:val="none" w:sz="0" w:space="0" w:color="auto"/>
                <w:left w:val="none" w:sz="0" w:space="0" w:color="auto"/>
                <w:bottom w:val="none" w:sz="0" w:space="0" w:color="auto"/>
                <w:right w:val="none" w:sz="0" w:space="0" w:color="auto"/>
              </w:divBdr>
            </w:div>
            <w:div w:id="289938655">
              <w:marLeft w:val="0"/>
              <w:marRight w:val="0"/>
              <w:marTop w:val="0"/>
              <w:marBottom w:val="0"/>
              <w:divBdr>
                <w:top w:val="none" w:sz="0" w:space="0" w:color="auto"/>
                <w:left w:val="none" w:sz="0" w:space="0" w:color="auto"/>
                <w:bottom w:val="none" w:sz="0" w:space="0" w:color="auto"/>
                <w:right w:val="none" w:sz="0" w:space="0" w:color="auto"/>
              </w:divBdr>
            </w:div>
            <w:div w:id="359597820">
              <w:marLeft w:val="0"/>
              <w:marRight w:val="0"/>
              <w:marTop w:val="0"/>
              <w:marBottom w:val="0"/>
              <w:divBdr>
                <w:top w:val="none" w:sz="0" w:space="0" w:color="auto"/>
                <w:left w:val="none" w:sz="0" w:space="0" w:color="auto"/>
                <w:bottom w:val="none" w:sz="0" w:space="0" w:color="auto"/>
                <w:right w:val="none" w:sz="0" w:space="0" w:color="auto"/>
              </w:divBdr>
            </w:div>
            <w:div w:id="118377026">
              <w:marLeft w:val="0"/>
              <w:marRight w:val="0"/>
              <w:marTop w:val="0"/>
              <w:marBottom w:val="0"/>
              <w:divBdr>
                <w:top w:val="none" w:sz="0" w:space="0" w:color="auto"/>
                <w:left w:val="none" w:sz="0" w:space="0" w:color="auto"/>
                <w:bottom w:val="none" w:sz="0" w:space="0" w:color="auto"/>
                <w:right w:val="none" w:sz="0" w:space="0" w:color="auto"/>
              </w:divBdr>
            </w:div>
            <w:div w:id="1820733756">
              <w:marLeft w:val="0"/>
              <w:marRight w:val="0"/>
              <w:marTop w:val="0"/>
              <w:marBottom w:val="0"/>
              <w:divBdr>
                <w:top w:val="none" w:sz="0" w:space="0" w:color="auto"/>
                <w:left w:val="none" w:sz="0" w:space="0" w:color="auto"/>
                <w:bottom w:val="none" w:sz="0" w:space="0" w:color="auto"/>
                <w:right w:val="none" w:sz="0" w:space="0" w:color="auto"/>
              </w:divBdr>
            </w:div>
            <w:div w:id="1471629432">
              <w:marLeft w:val="0"/>
              <w:marRight w:val="0"/>
              <w:marTop w:val="0"/>
              <w:marBottom w:val="0"/>
              <w:divBdr>
                <w:top w:val="none" w:sz="0" w:space="0" w:color="auto"/>
                <w:left w:val="none" w:sz="0" w:space="0" w:color="auto"/>
                <w:bottom w:val="none" w:sz="0" w:space="0" w:color="auto"/>
                <w:right w:val="none" w:sz="0" w:space="0" w:color="auto"/>
              </w:divBdr>
            </w:div>
            <w:div w:id="1087726612">
              <w:marLeft w:val="0"/>
              <w:marRight w:val="0"/>
              <w:marTop w:val="0"/>
              <w:marBottom w:val="0"/>
              <w:divBdr>
                <w:top w:val="none" w:sz="0" w:space="0" w:color="auto"/>
                <w:left w:val="none" w:sz="0" w:space="0" w:color="auto"/>
                <w:bottom w:val="none" w:sz="0" w:space="0" w:color="auto"/>
                <w:right w:val="none" w:sz="0" w:space="0" w:color="auto"/>
              </w:divBdr>
            </w:div>
            <w:div w:id="1832480265">
              <w:marLeft w:val="0"/>
              <w:marRight w:val="0"/>
              <w:marTop w:val="0"/>
              <w:marBottom w:val="0"/>
              <w:divBdr>
                <w:top w:val="none" w:sz="0" w:space="0" w:color="auto"/>
                <w:left w:val="none" w:sz="0" w:space="0" w:color="auto"/>
                <w:bottom w:val="none" w:sz="0" w:space="0" w:color="auto"/>
                <w:right w:val="none" w:sz="0" w:space="0" w:color="auto"/>
              </w:divBdr>
            </w:div>
            <w:div w:id="128280468">
              <w:marLeft w:val="0"/>
              <w:marRight w:val="0"/>
              <w:marTop w:val="0"/>
              <w:marBottom w:val="0"/>
              <w:divBdr>
                <w:top w:val="none" w:sz="0" w:space="0" w:color="auto"/>
                <w:left w:val="none" w:sz="0" w:space="0" w:color="auto"/>
                <w:bottom w:val="none" w:sz="0" w:space="0" w:color="auto"/>
                <w:right w:val="none" w:sz="0" w:space="0" w:color="auto"/>
              </w:divBdr>
            </w:div>
            <w:div w:id="1335843467">
              <w:marLeft w:val="0"/>
              <w:marRight w:val="0"/>
              <w:marTop w:val="0"/>
              <w:marBottom w:val="0"/>
              <w:divBdr>
                <w:top w:val="none" w:sz="0" w:space="0" w:color="auto"/>
                <w:left w:val="none" w:sz="0" w:space="0" w:color="auto"/>
                <w:bottom w:val="none" w:sz="0" w:space="0" w:color="auto"/>
                <w:right w:val="none" w:sz="0" w:space="0" w:color="auto"/>
              </w:divBdr>
            </w:div>
            <w:div w:id="595555055">
              <w:marLeft w:val="0"/>
              <w:marRight w:val="0"/>
              <w:marTop w:val="0"/>
              <w:marBottom w:val="0"/>
              <w:divBdr>
                <w:top w:val="none" w:sz="0" w:space="0" w:color="auto"/>
                <w:left w:val="none" w:sz="0" w:space="0" w:color="auto"/>
                <w:bottom w:val="none" w:sz="0" w:space="0" w:color="auto"/>
                <w:right w:val="none" w:sz="0" w:space="0" w:color="auto"/>
              </w:divBdr>
            </w:div>
            <w:div w:id="1828663274">
              <w:marLeft w:val="0"/>
              <w:marRight w:val="0"/>
              <w:marTop w:val="0"/>
              <w:marBottom w:val="0"/>
              <w:divBdr>
                <w:top w:val="none" w:sz="0" w:space="0" w:color="auto"/>
                <w:left w:val="none" w:sz="0" w:space="0" w:color="auto"/>
                <w:bottom w:val="none" w:sz="0" w:space="0" w:color="auto"/>
                <w:right w:val="none" w:sz="0" w:space="0" w:color="auto"/>
              </w:divBdr>
            </w:div>
            <w:div w:id="10786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1808">
      <w:bodyDiv w:val="1"/>
      <w:marLeft w:val="0"/>
      <w:marRight w:val="0"/>
      <w:marTop w:val="0"/>
      <w:marBottom w:val="0"/>
      <w:divBdr>
        <w:top w:val="none" w:sz="0" w:space="0" w:color="auto"/>
        <w:left w:val="none" w:sz="0" w:space="0" w:color="auto"/>
        <w:bottom w:val="none" w:sz="0" w:space="0" w:color="auto"/>
        <w:right w:val="none" w:sz="0" w:space="0" w:color="auto"/>
      </w:divBdr>
      <w:divsChild>
        <w:div w:id="105926136">
          <w:marLeft w:val="0"/>
          <w:marRight w:val="0"/>
          <w:marTop w:val="0"/>
          <w:marBottom w:val="0"/>
          <w:divBdr>
            <w:top w:val="none" w:sz="0" w:space="0" w:color="auto"/>
            <w:left w:val="none" w:sz="0" w:space="0" w:color="auto"/>
            <w:bottom w:val="none" w:sz="0" w:space="0" w:color="auto"/>
            <w:right w:val="none" w:sz="0" w:space="0" w:color="auto"/>
          </w:divBdr>
          <w:divsChild>
            <w:div w:id="690647785">
              <w:marLeft w:val="0"/>
              <w:marRight w:val="0"/>
              <w:marTop w:val="0"/>
              <w:marBottom w:val="0"/>
              <w:divBdr>
                <w:top w:val="none" w:sz="0" w:space="0" w:color="auto"/>
                <w:left w:val="none" w:sz="0" w:space="0" w:color="auto"/>
                <w:bottom w:val="none" w:sz="0" w:space="0" w:color="auto"/>
                <w:right w:val="none" w:sz="0" w:space="0" w:color="auto"/>
              </w:divBdr>
              <w:divsChild>
                <w:div w:id="725683218">
                  <w:marLeft w:val="0"/>
                  <w:marRight w:val="0"/>
                  <w:marTop w:val="0"/>
                  <w:marBottom w:val="0"/>
                  <w:divBdr>
                    <w:top w:val="none" w:sz="0" w:space="0" w:color="auto"/>
                    <w:left w:val="none" w:sz="0" w:space="0" w:color="auto"/>
                    <w:bottom w:val="none" w:sz="0" w:space="0" w:color="auto"/>
                    <w:right w:val="none" w:sz="0" w:space="0" w:color="auto"/>
                  </w:divBdr>
                  <w:divsChild>
                    <w:div w:id="19153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13171">
          <w:marLeft w:val="0"/>
          <w:marRight w:val="0"/>
          <w:marTop w:val="0"/>
          <w:marBottom w:val="0"/>
          <w:divBdr>
            <w:top w:val="none" w:sz="0" w:space="0" w:color="auto"/>
            <w:left w:val="none" w:sz="0" w:space="0" w:color="auto"/>
            <w:bottom w:val="none" w:sz="0" w:space="0" w:color="auto"/>
            <w:right w:val="none" w:sz="0" w:space="0" w:color="auto"/>
          </w:divBdr>
          <w:divsChild>
            <w:div w:id="2126197424">
              <w:marLeft w:val="0"/>
              <w:marRight w:val="0"/>
              <w:marTop w:val="0"/>
              <w:marBottom w:val="0"/>
              <w:divBdr>
                <w:top w:val="none" w:sz="0" w:space="0" w:color="auto"/>
                <w:left w:val="none" w:sz="0" w:space="0" w:color="auto"/>
                <w:bottom w:val="none" w:sz="0" w:space="0" w:color="auto"/>
                <w:right w:val="none" w:sz="0" w:space="0" w:color="auto"/>
              </w:divBdr>
              <w:divsChild>
                <w:div w:id="1929725873">
                  <w:marLeft w:val="0"/>
                  <w:marRight w:val="0"/>
                  <w:marTop w:val="0"/>
                  <w:marBottom w:val="0"/>
                  <w:divBdr>
                    <w:top w:val="none" w:sz="0" w:space="0" w:color="auto"/>
                    <w:left w:val="none" w:sz="0" w:space="0" w:color="auto"/>
                    <w:bottom w:val="none" w:sz="0" w:space="0" w:color="auto"/>
                    <w:right w:val="none" w:sz="0" w:space="0" w:color="auto"/>
                  </w:divBdr>
                  <w:divsChild>
                    <w:div w:id="11208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845583">
      <w:bodyDiv w:val="1"/>
      <w:marLeft w:val="0"/>
      <w:marRight w:val="0"/>
      <w:marTop w:val="0"/>
      <w:marBottom w:val="0"/>
      <w:divBdr>
        <w:top w:val="none" w:sz="0" w:space="0" w:color="auto"/>
        <w:left w:val="none" w:sz="0" w:space="0" w:color="auto"/>
        <w:bottom w:val="none" w:sz="0" w:space="0" w:color="auto"/>
        <w:right w:val="none" w:sz="0" w:space="0" w:color="auto"/>
      </w:divBdr>
    </w:div>
    <w:div w:id="622465487">
      <w:bodyDiv w:val="1"/>
      <w:marLeft w:val="0"/>
      <w:marRight w:val="0"/>
      <w:marTop w:val="0"/>
      <w:marBottom w:val="0"/>
      <w:divBdr>
        <w:top w:val="none" w:sz="0" w:space="0" w:color="auto"/>
        <w:left w:val="none" w:sz="0" w:space="0" w:color="auto"/>
        <w:bottom w:val="none" w:sz="0" w:space="0" w:color="auto"/>
        <w:right w:val="none" w:sz="0" w:space="0" w:color="auto"/>
      </w:divBdr>
    </w:div>
    <w:div w:id="645208971">
      <w:bodyDiv w:val="1"/>
      <w:marLeft w:val="0"/>
      <w:marRight w:val="0"/>
      <w:marTop w:val="0"/>
      <w:marBottom w:val="0"/>
      <w:divBdr>
        <w:top w:val="none" w:sz="0" w:space="0" w:color="auto"/>
        <w:left w:val="none" w:sz="0" w:space="0" w:color="auto"/>
        <w:bottom w:val="none" w:sz="0" w:space="0" w:color="auto"/>
        <w:right w:val="none" w:sz="0" w:space="0" w:color="auto"/>
      </w:divBdr>
      <w:divsChild>
        <w:div w:id="1204755148">
          <w:marLeft w:val="0"/>
          <w:marRight w:val="0"/>
          <w:marTop w:val="0"/>
          <w:marBottom w:val="0"/>
          <w:divBdr>
            <w:top w:val="none" w:sz="0" w:space="0" w:color="auto"/>
            <w:left w:val="none" w:sz="0" w:space="0" w:color="auto"/>
            <w:bottom w:val="none" w:sz="0" w:space="0" w:color="auto"/>
            <w:right w:val="none" w:sz="0" w:space="0" w:color="auto"/>
          </w:divBdr>
          <w:divsChild>
            <w:div w:id="1824737582">
              <w:marLeft w:val="0"/>
              <w:marRight w:val="0"/>
              <w:marTop w:val="0"/>
              <w:marBottom w:val="0"/>
              <w:divBdr>
                <w:top w:val="none" w:sz="0" w:space="0" w:color="auto"/>
                <w:left w:val="none" w:sz="0" w:space="0" w:color="auto"/>
                <w:bottom w:val="none" w:sz="0" w:space="0" w:color="auto"/>
                <w:right w:val="none" w:sz="0" w:space="0" w:color="auto"/>
              </w:divBdr>
              <w:divsChild>
                <w:div w:id="282611567">
                  <w:marLeft w:val="0"/>
                  <w:marRight w:val="0"/>
                  <w:marTop w:val="0"/>
                  <w:marBottom w:val="0"/>
                  <w:divBdr>
                    <w:top w:val="none" w:sz="0" w:space="0" w:color="auto"/>
                    <w:left w:val="none" w:sz="0" w:space="0" w:color="auto"/>
                    <w:bottom w:val="none" w:sz="0" w:space="0" w:color="auto"/>
                    <w:right w:val="none" w:sz="0" w:space="0" w:color="auto"/>
                  </w:divBdr>
                </w:div>
              </w:divsChild>
            </w:div>
            <w:div w:id="195771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0641">
      <w:bodyDiv w:val="1"/>
      <w:marLeft w:val="0"/>
      <w:marRight w:val="0"/>
      <w:marTop w:val="0"/>
      <w:marBottom w:val="0"/>
      <w:divBdr>
        <w:top w:val="none" w:sz="0" w:space="0" w:color="auto"/>
        <w:left w:val="none" w:sz="0" w:space="0" w:color="auto"/>
        <w:bottom w:val="none" w:sz="0" w:space="0" w:color="auto"/>
        <w:right w:val="none" w:sz="0" w:space="0" w:color="auto"/>
      </w:divBdr>
    </w:div>
    <w:div w:id="671883326">
      <w:bodyDiv w:val="1"/>
      <w:marLeft w:val="0"/>
      <w:marRight w:val="0"/>
      <w:marTop w:val="0"/>
      <w:marBottom w:val="0"/>
      <w:divBdr>
        <w:top w:val="none" w:sz="0" w:space="0" w:color="auto"/>
        <w:left w:val="none" w:sz="0" w:space="0" w:color="auto"/>
        <w:bottom w:val="none" w:sz="0" w:space="0" w:color="auto"/>
        <w:right w:val="none" w:sz="0" w:space="0" w:color="auto"/>
      </w:divBdr>
      <w:divsChild>
        <w:div w:id="1599562413">
          <w:marLeft w:val="0"/>
          <w:marRight w:val="0"/>
          <w:marTop w:val="0"/>
          <w:marBottom w:val="0"/>
          <w:divBdr>
            <w:top w:val="none" w:sz="0" w:space="0" w:color="auto"/>
            <w:left w:val="none" w:sz="0" w:space="0" w:color="auto"/>
            <w:bottom w:val="none" w:sz="0" w:space="0" w:color="auto"/>
            <w:right w:val="none" w:sz="0" w:space="0" w:color="auto"/>
          </w:divBdr>
        </w:div>
      </w:divsChild>
    </w:div>
    <w:div w:id="680158980">
      <w:bodyDiv w:val="1"/>
      <w:marLeft w:val="0"/>
      <w:marRight w:val="0"/>
      <w:marTop w:val="0"/>
      <w:marBottom w:val="0"/>
      <w:divBdr>
        <w:top w:val="none" w:sz="0" w:space="0" w:color="auto"/>
        <w:left w:val="none" w:sz="0" w:space="0" w:color="auto"/>
        <w:bottom w:val="none" w:sz="0" w:space="0" w:color="auto"/>
        <w:right w:val="none" w:sz="0" w:space="0" w:color="auto"/>
      </w:divBdr>
      <w:divsChild>
        <w:div w:id="501093125">
          <w:marLeft w:val="0"/>
          <w:marRight w:val="0"/>
          <w:marTop w:val="0"/>
          <w:marBottom w:val="0"/>
          <w:divBdr>
            <w:top w:val="none" w:sz="0" w:space="0" w:color="auto"/>
            <w:left w:val="none" w:sz="0" w:space="0" w:color="auto"/>
            <w:bottom w:val="none" w:sz="0" w:space="0" w:color="auto"/>
            <w:right w:val="none" w:sz="0" w:space="0" w:color="auto"/>
          </w:divBdr>
          <w:divsChild>
            <w:div w:id="16797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3064">
      <w:bodyDiv w:val="1"/>
      <w:marLeft w:val="0"/>
      <w:marRight w:val="0"/>
      <w:marTop w:val="0"/>
      <w:marBottom w:val="0"/>
      <w:divBdr>
        <w:top w:val="none" w:sz="0" w:space="0" w:color="auto"/>
        <w:left w:val="none" w:sz="0" w:space="0" w:color="auto"/>
        <w:bottom w:val="none" w:sz="0" w:space="0" w:color="auto"/>
        <w:right w:val="none" w:sz="0" w:space="0" w:color="auto"/>
      </w:divBdr>
    </w:div>
    <w:div w:id="686756582">
      <w:bodyDiv w:val="1"/>
      <w:marLeft w:val="0"/>
      <w:marRight w:val="0"/>
      <w:marTop w:val="0"/>
      <w:marBottom w:val="0"/>
      <w:divBdr>
        <w:top w:val="none" w:sz="0" w:space="0" w:color="auto"/>
        <w:left w:val="none" w:sz="0" w:space="0" w:color="auto"/>
        <w:bottom w:val="none" w:sz="0" w:space="0" w:color="auto"/>
        <w:right w:val="none" w:sz="0" w:space="0" w:color="auto"/>
      </w:divBdr>
      <w:divsChild>
        <w:div w:id="819423781">
          <w:marLeft w:val="0"/>
          <w:marRight w:val="0"/>
          <w:marTop w:val="0"/>
          <w:marBottom w:val="0"/>
          <w:divBdr>
            <w:top w:val="none" w:sz="0" w:space="0" w:color="auto"/>
            <w:left w:val="none" w:sz="0" w:space="0" w:color="auto"/>
            <w:bottom w:val="none" w:sz="0" w:space="0" w:color="auto"/>
            <w:right w:val="none" w:sz="0" w:space="0" w:color="auto"/>
          </w:divBdr>
          <w:divsChild>
            <w:div w:id="1004628550">
              <w:marLeft w:val="0"/>
              <w:marRight w:val="0"/>
              <w:marTop w:val="0"/>
              <w:marBottom w:val="0"/>
              <w:divBdr>
                <w:top w:val="none" w:sz="0" w:space="0" w:color="auto"/>
                <w:left w:val="none" w:sz="0" w:space="0" w:color="auto"/>
                <w:bottom w:val="none" w:sz="0" w:space="0" w:color="auto"/>
                <w:right w:val="none" w:sz="0" w:space="0" w:color="auto"/>
              </w:divBdr>
              <w:divsChild>
                <w:div w:id="925767453">
                  <w:marLeft w:val="0"/>
                  <w:marRight w:val="0"/>
                  <w:marTop w:val="0"/>
                  <w:marBottom w:val="0"/>
                  <w:divBdr>
                    <w:top w:val="none" w:sz="0" w:space="0" w:color="auto"/>
                    <w:left w:val="none" w:sz="0" w:space="0" w:color="auto"/>
                    <w:bottom w:val="none" w:sz="0" w:space="0" w:color="auto"/>
                    <w:right w:val="none" w:sz="0" w:space="0" w:color="auto"/>
                  </w:divBdr>
                  <w:divsChild>
                    <w:div w:id="2058312311">
                      <w:marLeft w:val="0"/>
                      <w:marRight w:val="0"/>
                      <w:marTop w:val="0"/>
                      <w:marBottom w:val="0"/>
                      <w:divBdr>
                        <w:top w:val="none" w:sz="0" w:space="0" w:color="auto"/>
                        <w:left w:val="none" w:sz="0" w:space="0" w:color="auto"/>
                        <w:bottom w:val="none" w:sz="0" w:space="0" w:color="auto"/>
                        <w:right w:val="none" w:sz="0" w:space="0" w:color="auto"/>
                      </w:divBdr>
                      <w:divsChild>
                        <w:div w:id="325014200">
                          <w:marLeft w:val="0"/>
                          <w:marRight w:val="0"/>
                          <w:marTop w:val="0"/>
                          <w:marBottom w:val="0"/>
                          <w:divBdr>
                            <w:top w:val="none" w:sz="0" w:space="0" w:color="auto"/>
                            <w:left w:val="none" w:sz="0" w:space="0" w:color="auto"/>
                            <w:bottom w:val="none" w:sz="0" w:space="0" w:color="auto"/>
                            <w:right w:val="none" w:sz="0" w:space="0" w:color="auto"/>
                          </w:divBdr>
                          <w:divsChild>
                            <w:div w:id="3092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684421">
      <w:bodyDiv w:val="1"/>
      <w:marLeft w:val="0"/>
      <w:marRight w:val="0"/>
      <w:marTop w:val="0"/>
      <w:marBottom w:val="0"/>
      <w:divBdr>
        <w:top w:val="none" w:sz="0" w:space="0" w:color="auto"/>
        <w:left w:val="none" w:sz="0" w:space="0" w:color="auto"/>
        <w:bottom w:val="none" w:sz="0" w:space="0" w:color="auto"/>
        <w:right w:val="none" w:sz="0" w:space="0" w:color="auto"/>
      </w:divBdr>
    </w:div>
    <w:div w:id="695471651">
      <w:bodyDiv w:val="1"/>
      <w:marLeft w:val="0"/>
      <w:marRight w:val="0"/>
      <w:marTop w:val="0"/>
      <w:marBottom w:val="0"/>
      <w:divBdr>
        <w:top w:val="none" w:sz="0" w:space="0" w:color="auto"/>
        <w:left w:val="none" w:sz="0" w:space="0" w:color="auto"/>
        <w:bottom w:val="none" w:sz="0" w:space="0" w:color="auto"/>
        <w:right w:val="none" w:sz="0" w:space="0" w:color="auto"/>
      </w:divBdr>
    </w:div>
    <w:div w:id="702092164">
      <w:bodyDiv w:val="1"/>
      <w:marLeft w:val="0"/>
      <w:marRight w:val="0"/>
      <w:marTop w:val="0"/>
      <w:marBottom w:val="0"/>
      <w:divBdr>
        <w:top w:val="none" w:sz="0" w:space="0" w:color="auto"/>
        <w:left w:val="none" w:sz="0" w:space="0" w:color="auto"/>
        <w:bottom w:val="none" w:sz="0" w:space="0" w:color="auto"/>
        <w:right w:val="none" w:sz="0" w:space="0" w:color="auto"/>
      </w:divBdr>
    </w:div>
    <w:div w:id="717318551">
      <w:bodyDiv w:val="1"/>
      <w:marLeft w:val="0"/>
      <w:marRight w:val="0"/>
      <w:marTop w:val="0"/>
      <w:marBottom w:val="0"/>
      <w:divBdr>
        <w:top w:val="none" w:sz="0" w:space="0" w:color="auto"/>
        <w:left w:val="none" w:sz="0" w:space="0" w:color="auto"/>
        <w:bottom w:val="none" w:sz="0" w:space="0" w:color="auto"/>
        <w:right w:val="none" w:sz="0" w:space="0" w:color="auto"/>
      </w:divBdr>
    </w:div>
    <w:div w:id="717509475">
      <w:bodyDiv w:val="1"/>
      <w:marLeft w:val="0"/>
      <w:marRight w:val="0"/>
      <w:marTop w:val="0"/>
      <w:marBottom w:val="0"/>
      <w:divBdr>
        <w:top w:val="none" w:sz="0" w:space="0" w:color="auto"/>
        <w:left w:val="none" w:sz="0" w:space="0" w:color="auto"/>
        <w:bottom w:val="none" w:sz="0" w:space="0" w:color="auto"/>
        <w:right w:val="none" w:sz="0" w:space="0" w:color="auto"/>
      </w:divBdr>
    </w:div>
    <w:div w:id="733234839">
      <w:bodyDiv w:val="1"/>
      <w:marLeft w:val="0"/>
      <w:marRight w:val="0"/>
      <w:marTop w:val="0"/>
      <w:marBottom w:val="0"/>
      <w:divBdr>
        <w:top w:val="none" w:sz="0" w:space="0" w:color="auto"/>
        <w:left w:val="none" w:sz="0" w:space="0" w:color="auto"/>
        <w:bottom w:val="none" w:sz="0" w:space="0" w:color="auto"/>
        <w:right w:val="none" w:sz="0" w:space="0" w:color="auto"/>
      </w:divBdr>
    </w:div>
    <w:div w:id="742415457">
      <w:bodyDiv w:val="1"/>
      <w:marLeft w:val="0"/>
      <w:marRight w:val="0"/>
      <w:marTop w:val="0"/>
      <w:marBottom w:val="0"/>
      <w:divBdr>
        <w:top w:val="none" w:sz="0" w:space="0" w:color="auto"/>
        <w:left w:val="none" w:sz="0" w:space="0" w:color="auto"/>
        <w:bottom w:val="none" w:sz="0" w:space="0" w:color="auto"/>
        <w:right w:val="none" w:sz="0" w:space="0" w:color="auto"/>
      </w:divBdr>
    </w:div>
    <w:div w:id="755248091">
      <w:bodyDiv w:val="1"/>
      <w:marLeft w:val="0"/>
      <w:marRight w:val="0"/>
      <w:marTop w:val="0"/>
      <w:marBottom w:val="0"/>
      <w:divBdr>
        <w:top w:val="none" w:sz="0" w:space="0" w:color="auto"/>
        <w:left w:val="none" w:sz="0" w:space="0" w:color="auto"/>
        <w:bottom w:val="none" w:sz="0" w:space="0" w:color="auto"/>
        <w:right w:val="none" w:sz="0" w:space="0" w:color="auto"/>
      </w:divBdr>
    </w:div>
    <w:div w:id="780759115">
      <w:bodyDiv w:val="1"/>
      <w:marLeft w:val="0"/>
      <w:marRight w:val="0"/>
      <w:marTop w:val="0"/>
      <w:marBottom w:val="0"/>
      <w:divBdr>
        <w:top w:val="none" w:sz="0" w:space="0" w:color="auto"/>
        <w:left w:val="none" w:sz="0" w:space="0" w:color="auto"/>
        <w:bottom w:val="none" w:sz="0" w:space="0" w:color="auto"/>
        <w:right w:val="none" w:sz="0" w:space="0" w:color="auto"/>
      </w:divBdr>
    </w:div>
    <w:div w:id="780877249">
      <w:bodyDiv w:val="1"/>
      <w:marLeft w:val="0"/>
      <w:marRight w:val="0"/>
      <w:marTop w:val="0"/>
      <w:marBottom w:val="0"/>
      <w:divBdr>
        <w:top w:val="none" w:sz="0" w:space="0" w:color="auto"/>
        <w:left w:val="none" w:sz="0" w:space="0" w:color="auto"/>
        <w:bottom w:val="none" w:sz="0" w:space="0" w:color="auto"/>
        <w:right w:val="none" w:sz="0" w:space="0" w:color="auto"/>
      </w:divBdr>
    </w:div>
    <w:div w:id="781339345">
      <w:bodyDiv w:val="1"/>
      <w:marLeft w:val="0"/>
      <w:marRight w:val="0"/>
      <w:marTop w:val="0"/>
      <w:marBottom w:val="0"/>
      <w:divBdr>
        <w:top w:val="none" w:sz="0" w:space="0" w:color="auto"/>
        <w:left w:val="none" w:sz="0" w:space="0" w:color="auto"/>
        <w:bottom w:val="none" w:sz="0" w:space="0" w:color="auto"/>
        <w:right w:val="none" w:sz="0" w:space="0" w:color="auto"/>
      </w:divBdr>
    </w:div>
    <w:div w:id="792407150">
      <w:bodyDiv w:val="1"/>
      <w:marLeft w:val="0"/>
      <w:marRight w:val="0"/>
      <w:marTop w:val="0"/>
      <w:marBottom w:val="0"/>
      <w:divBdr>
        <w:top w:val="none" w:sz="0" w:space="0" w:color="auto"/>
        <w:left w:val="none" w:sz="0" w:space="0" w:color="auto"/>
        <w:bottom w:val="none" w:sz="0" w:space="0" w:color="auto"/>
        <w:right w:val="none" w:sz="0" w:space="0" w:color="auto"/>
      </w:divBdr>
    </w:div>
    <w:div w:id="794297273">
      <w:bodyDiv w:val="1"/>
      <w:marLeft w:val="0"/>
      <w:marRight w:val="0"/>
      <w:marTop w:val="0"/>
      <w:marBottom w:val="0"/>
      <w:divBdr>
        <w:top w:val="none" w:sz="0" w:space="0" w:color="auto"/>
        <w:left w:val="none" w:sz="0" w:space="0" w:color="auto"/>
        <w:bottom w:val="none" w:sz="0" w:space="0" w:color="auto"/>
        <w:right w:val="none" w:sz="0" w:space="0" w:color="auto"/>
      </w:divBdr>
    </w:div>
    <w:div w:id="795753239">
      <w:bodyDiv w:val="1"/>
      <w:marLeft w:val="0"/>
      <w:marRight w:val="0"/>
      <w:marTop w:val="0"/>
      <w:marBottom w:val="0"/>
      <w:divBdr>
        <w:top w:val="none" w:sz="0" w:space="0" w:color="auto"/>
        <w:left w:val="none" w:sz="0" w:space="0" w:color="auto"/>
        <w:bottom w:val="none" w:sz="0" w:space="0" w:color="auto"/>
        <w:right w:val="none" w:sz="0" w:space="0" w:color="auto"/>
      </w:divBdr>
      <w:divsChild>
        <w:div w:id="1972248249">
          <w:marLeft w:val="0"/>
          <w:marRight w:val="0"/>
          <w:marTop w:val="0"/>
          <w:marBottom w:val="0"/>
          <w:divBdr>
            <w:top w:val="none" w:sz="0" w:space="0" w:color="auto"/>
            <w:left w:val="none" w:sz="0" w:space="0" w:color="auto"/>
            <w:bottom w:val="none" w:sz="0" w:space="0" w:color="auto"/>
            <w:right w:val="none" w:sz="0" w:space="0" w:color="auto"/>
          </w:divBdr>
          <w:divsChild>
            <w:div w:id="929852488">
              <w:marLeft w:val="0"/>
              <w:marRight w:val="0"/>
              <w:marTop w:val="0"/>
              <w:marBottom w:val="0"/>
              <w:divBdr>
                <w:top w:val="none" w:sz="0" w:space="0" w:color="auto"/>
                <w:left w:val="none" w:sz="0" w:space="0" w:color="auto"/>
                <w:bottom w:val="none" w:sz="0" w:space="0" w:color="auto"/>
                <w:right w:val="none" w:sz="0" w:space="0" w:color="auto"/>
              </w:divBdr>
              <w:divsChild>
                <w:div w:id="845482353">
                  <w:marLeft w:val="0"/>
                  <w:marRight w:val="0"/>
                  <w:marTop w:val="0"/>
                  <w:marBottom w:val="0"/>
                  <w:divBdr>
                    <w:top w:val="none" w:sz="0" w:space="0" w:color="auto"/>
                    <w:left w:val="none" w:sz="0" w:space="0" w:color="auto"/>
                    <w:bottom w:val="none" w:sz="0" w:space="0" w:color="auto"/>
                    <w:right w:val="none" w:sz="0" w:space="0" w:color="auto"/>
                  </w:divBdr>
                </w:div>
              </w:divsChild>
            </w:div>
            <w:div w:id="5358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52947">
      <w:bodyDiv w:val="1"/>
      <w:marLeft w:val="0"/>
      <w:marRight w:val="0"/>
      <w:marTop w:val="0"/>
      <w:marBottom w:val="0"/>
      <w:divBdr>
        <w:top w:val="none" w:sz="0" w:space="0" w:color="auto"/>
        <w:left w:val="none" w:sz="0" w:space="0" w:color="auto"/>
        <w:bottom w:val="none" w:sz="0" w:space="0" w:color="auto"/>
        <w:right w:val="none" w:sz="0" w:space="0" w:color="auto"/>
      </w:divBdr>
    </w:div>
    <w:div w:id="802233946">
      <w:bodyDiv w:val="1"/>
      <w:marLeft w:val="0"/>
      <w:marRight w:val="0"/>
      <w:marTop w:val="0"/>
      <w:marBottom w:val="0"/>
      <w:divBdr>
        <w:top w:val="none" w:sz="0" w:space="0" w:color="auto"/>
        <w:left w:val="none" w:sz="0" w:space="0" w:color="auto"/>
        <w:bottom w:val="none" w:sz="0" w:space="0" w:color="auto"/>
        <w:right w:val="none" w:sz="0" w:space="0" w:color="auto"/>
      </w:divBdr>
      <w:divsChild>
        <w:div w:id="1509172892">
          <w:marLeft w:val="0"/>
          <w:marRight w:val="0"/>
          <w:marTop w:val="0"/>
          <w:marBottom w:val="0"/>
          <w:divBdr>
            <w:top w:val="none" w:sz="0" w:space="0" w:color="auto"/>
            <w:left w:val="none" w:sz="0" w:space="0" w:color="auto"/>
            <w:bottom w:val="none" w:sz="0" w:space="0" w:color="auto"/>
            <w:right w:val="none" w:sz="0" w:space="0" w:color="auto"/>
          </w:divBdr>
          <w:divsChild>
            <w:div w:id="1781879926">
              <w:marLeft w:val="0"/>
              <w:marRight w:val="0"/>
              <w:marTop w:val="0"/>
              <w:marBottom w:val="0"/>
              <w:divBdr>
                <w:top w:val="none" w:sz="0" w:space="0" w:color="auto"/>
                <w:left w:val="none" w:sz="0" w:space="0" w:color="auto"/>
                <w:bottom w:val="none" w:sz="0" w:space="0" w:color="auto"/>
                <w:right w:val="none" w:sz="0" w:space="0" w:color="auto"/>
              </w:divBdr>
            </w:div>
            <w:div w:id="1304429759">
              <w:marLeft w:val="0"/>
              <w:marRight w:val="0"/>
              <w:marTop w:val="0"/>
              <w:marBottom w:val="0"/>
              <w:divBdr>
                <w:top w:val="none" w:sz="0" w:space="0" w:color="auto"/>
                <w:left w:val="none" w:sz="0" w:space="0" w:color="auto"/>
                <w:bottom w:val="none" w:sz="0" w:space="0" w:color="auto"/>
                <w:right w:val="none" w:sz="0" w:space="0" w:color="auto"/>
              </w:divBdr>
            </w:div>
            <w:div w:id="392041276">
              <w:marLeft w:val="0"/>
              <w:marRight w:val="0"/>
              <w:marTop w:val="0"/>
              <w:marBottom w:val="0"/>
              <w:divBdr>
                <w:top w:val="none" w:sz="0" w:space="0" w:color="auto"/>
                <w:left w:val="none" w:sz="0" w:space="0" w:color="auto"/>
                <w:bottom w:val="none" w:sz="0" w:space="0" w:color="auto"/>
                <w:right w:val="none" w:sz="0" w:space="0" w:color="auto"/>
              </w:divBdr>
            </w:div>
            <w:div w:id="1678115868">
              <w:marLeft w:val="0"/>
              <w:marRight w:val="0"/>
              <w:marTop w:val="0"/>
              <w:marBottom w:val="0"/>
              <w:divBdr>
                <w:top w:val="none" w:sz="0" w:space="0" w:color="auto"/>
                <w:left w:val="none" w:sz="0" w:space="0" w:color="auto"/>
                <w:bottom w:val="none" w:sz="0" w:space="0" w:color="auto"/>
                <w:right w:val="none" w:sz="0" w:space="0" w:color="auto"/>
              </w:divBdr>
            </w:div>
            <w:div w:id="945191787">
              <w:marLeft w:val="0"/>
              <w:marRight w:val="0"/>
              <w:marTop w:val="0"/>
              <w:marBottom w:val="0"/>
              <w:divBdr>
                <w:top w:val="none" w:sz="0" w:space="0" w:color="auto"/>
                <w:left w:val="none" w:sz="0" w:space="0" w:color="auto"/>
                <w:bottom w:val="none" w:sz="0" w:space="0" w:color="auto"/>
                <w:right w:val="none" w:sz="0" w:space="0" w:color="auto"/>
              </w:divBdr>
            </w:div>
            <w:div w:id="1604729352">
              <w:marLeft w:val="0"/>
              <w:marRight w:val="0"/>
              <w:marTop w:val="0"/>
              <w:marBottom w:val="0"/>
              <w:divBdr>
                <w:top w:val="none" w:sz="0" w:space="0" w:color="auto"/>
                <w:left w:val="none" w:sz="0" w:space="0" w:color="auto"/>
                <w:bottom w:val="none" w:sz="0" w:space="0" w:color="auto"/>
                <w:right w:val="none" w:sz="0" w:space="0" w:color="auto"/>
              </w:divBdr>
            </w:div>
            <w:div w:id="1697077235">
              <w:marLeft w:val="0"/>
              <w:marRight w:val="0"/>
              <w:marTop w:val="0"/>
              <w:marBottom w:val="0"/>
              <w:divBdr>
                <w:top w:val="none" w:sz="0" w:space="0" w:color="auto"/>
                <w:left w:val="none" w:sz="0" w:space="0" w:color="auto"/>
                <w:bottom w:val="none" w:sz="0" w:space="0" w:color="auto"/>
                <w:right w:val="none" w:sz="0" w:space="0" w:color="auto"/>
              </w:divBdr>
            </w:div>
            <w:div w:id="759058153">
              <w:marLeft w:val="0"/>
              <w:marRight w:val="0"/>
              <w:marTop w:val="0"/>
              <w:marBottom w:val="0"/>
              <w:divBdr>
                <w:top w:val="none" w:sz="0" w:space="0" w:color="auto"/>
                <w:left w:val="none" w:sz="0" w:space="0" w:color="auto"/>
                <w:bottom w:val="none" w:sz="0" w:space="0" w:color="auto"/>
                <w:right w:val="none" w:sz="0" w:space="0" w:color="auto"/>
              </w:divBdr>
            </w:div>
            <w:div w:id="1610694747">
              <w:marLeft w:val="0"/>
              <w:marRight w:val="0"/>
              <w:marTop w:val="0"/>
              <w:marBottom w:val="0"/>
              <w:divBdr>
                <w:top w:val="none" w:sz="0" w:space="0" w:color="auto"/>
                <w:left w:val="none" w:sz="0" w:space="0" w:color="auto"/>
                <w:bottom w:val="none" w:sz="0" w:space="0" w:color="auto"/>
                <w:right w:val="none" w:sz="0" w:space="0" w:color="auto"/>
              </w:divBdr>
            </w:div>
            <w:div w:id="1840920995">
              <w:marLeft w:val="0"/>
              <w:marRight w:val="0"/>
              <w:marTop w:val="0"/>
              <w:marBottom w:val="0"/>
              <w:divBdr>
                <w:top w:val="none" w:sz="0" w:space="0" w:color="auto"/>
                <w:left w:val="none" w:sz="0" w:space="0" w:color="auto"/>
                <w:bottom w:val="none" w:sz="0" w:space="0" w:color="auto"/>
                <w:right w:val="none" w:sz="0" w:space="0" w:color="auto"/>
              </w:divBdr>
            </w:div>
            <w:div w:id="771630945">
              <w:marLeft w:val="0"/>
              <w:marRight w:val="0"/>
              <w:marTop w:val="0"/>
              <w:marBottom w:val="0"/>
              <w:divBdr>
                <w:top w:val="none" w:sz="0" w:space="0" w:color="auto"/>
                <w:left w:val="none" w:sz="0" w:space="0" w:color="auto"/>
                <w:bottom w:val="none" w:sz="0" w:space="0" w:color="auto"/>
                <w:right w:val="none" w:sz="0" w:space="0" w:color="auto"/>
              </w:divBdr>
            </w:div>
            <w:div w:id="1444380463">
              <w:marLeft w:val="0"/>
              <w:marRight w:val="0"/>
              <w:marTop w:val="0"/>
              <w:marBottom w:val="0"/>
              <w:divBdr>
                <w:top w:val="none" w:sz="0" w:space="0" w:color="auto"/>
                <w:left w:val="none" w:sz="0" w:space="0" w:color="auto"/>
                <w:bottom w:val="none" w:sz="0" w:space="0" w:color="auto"/>
                <w:right w:val="none" w:sz="0" w:space="0" w:color="auto"/>
              </w:divBdr>
            </w:div>
            <w:div w:id="159713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7939">
      <w:bodyDiv w:val="1"/>
      <w:marLeft w:val="0"/>
      <w:marRight w:val="0"/>
      <w:marTop w:val="0"/>
      <w:marBottom w:val="0"/>
      <w:divBdr>
        <w:top w:val="none" w:sz="0" w:space="0" w:color="auto"/>
        <w:left w:val="none" w:sz="0" w:space="0" w:color="auto"/>
        <w:bottom w:val="none" w:sz="0" w:space="0" w:color="auto"/>
        <w:right w:val="none" w:sz="0" w:space="0" w:color="auto"/>
      </w:divBdr>
      <w:divsChild>
        <w:div w:id="1458452665">
          <w:marLeft w:val="0"/>
          <w:marRight w:val="0"/>
          <w:marTop w:val="0"/>
          <w:marBottom w:val="0"/>
          <w:divBdr>
            <w:top w:val="none" w:sz="0" w:space="0" w:color="auto"/>
            <w:left w:val="none" w:sz="0" w:space="0" w:color="auto"/>
            <w:bottom w:val="none" w:sz="0" w:space="0" w:color="auto"/>
            <w:right w:val="none" w:sz="0" w:space="0" w:color="auto"/>
          </w:divBdr>
        </w:div>
      </w:divsChild>
    </w:div>
    <w:div w:id="830021451">
      <w:bodyDiv w:val="1"/>
      <w:marLeft w:val="0"/>
      <w:marRight w:val="0"/>
      <w:marTop w:val="0"/>
      <w:marBottom w:val="0"/>
      <w:divBdr>
        <w:top w:val="none" w:sz="0" w:space="0" w:color="auto"/>
        <w:left w:val="none" w:sz="0" w:space="0" w:color="auto"/>
        <w:bottom w:val="none" w:sz="0" w:space="0" w:color="auto"/>
        <w:right w:val="none" w:sz="0" w:space="0" w:color="auto"/>
      </w:divBdr>
    </w:div>
    <w:div w:id="838353927">
      <w:bodyDiv w:val="1"/>
      <w:marLeft w:val="0"/>
      <w:marRight w:val="0"/>
      <w:marTop w:val="0"/>
      <w:marBottom w:val="0"/>
      <w:divBdr>
        <w:top w:val="none" w:sz="0" w:space="0" w:color="auto"/>
        <w:left w:val="none" w:sz="0" w:space="0" w:color="auto"/>
        <w:bottom w:val="none" w:sz="0" w:space="0" w:color="auto"/>
        <w:right w:val="none" w:sz="0" w:space="0" w:color="auto"/>
      </w:divBdr>
      <w:divsChild>
        <w:div w:id="1511607302">
          <w:marLeft w:val="0"/>
          <w:marRight w:val="0"/>
          <w:marTop w:val="0"/>
          <w:marBottom w:val="0"/>
          <w:divBdr>
            <w:top w:val="none" w:sz="0" w:space="0" w:color="auto"/>
            <w:left w:val="none" w:sz="0" w:space="0" w:color="auto"/>
            <w:bottom w:val="none" w:sz="0" w:space="0" w:color="auto"/>
            <w:right w:val="none" w:sz="0" w:space="0" w:color="auto"/>
          </w:divBdr>
          <w:divsChild>
            <w:div w:id="159878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91125">
      <w:bodyDiv w:val="1"/>
      <w:marLeft w:val="0"/>
      <w:marRight w:val="0"/>
      <w:marTop w:val="0"/>
      <w:marBottom w:val="0"/>
      <w:divBdr>
        <w:top w:val="none" w:sz="0" w:space="0" w:color="auto"/>
        <w:left w:val="none" w:sz="0" w:space="0" w:color="auto"/>
        <w:bottom w:val="none" w:sz="0" w:space="0" w:color="auto"/>
        <w:right w:val="none" w:sz="0" w:space="0" w:color="auto"/>
      </w:divBdr>
    </w:div>
    <w:div w:id="860823811">
      <w:bodyDiv w:val="1"/>
      <w:marLeft w:val="0"/>
      <w:marRight w:val="0"/>
      <w:marTop w:val="0"/>
      <w:marBottom w:val="0"/>
      <w:divBdr>
        <w:top w:val="none" w:sz="0" w:space="0" w:color="auto"/>
        <w:left w:val="none" w:sz="0" w:space="0" w:color="auto"/>
        <w:bottom w:val="none" w:sz="0" w:space="0" w:color="auto"/>
        <w:right w:val="none" w:sz="0" w:space="0" w:color="auto"/>
      </w:divBdr>
      <w:divsChild>
        <w:div w:id="515533292">
          <w:marLeft w:val="0"/>
          <w:marRight w:val="0"/>
          <w:marTop w:val="0"/>
          <w:marBottom w:val="0"/>
          <w:divBdr>
            <w:top w:val="none" w:sz="0" w:space="0" w:color="auto"/>
            <w:left w:val="none" w:sz="0" w:space="0" w:color="auto"/>
            <w:bottom w:val="none" w:sz="0" w:space="0" w:color="auto"/>
            <w:right w:val="none" w:sz="0" w:space="0" w:color="auto"/>
          </w:divBdr>
        </w:div>
      </w:divsChild>
    </w:div>
    <w:div w:id="861239733">
      <w:bodyDiv w:val="1"/>
      <w:marLeft w:val="0"/>
      <w:marRight w:val="0"/>
      <w:marTop w:val="0"/>
      <w:marBottom w:val="0"/>
      <w:divBdr>
        <w:top w:val="none" w:sz="0" w:space="0" w:color="auto"/>
        <w:left w:val="none" w:sz="0" w:space="0" w:color="auto"/>
        <w:bottom w:val="none" w:sz="0" w:space="0" w:color="auto"/>
        <w:right w:val="none" w:sz="0" w:space="0" w:color="auto"/>
      </w:divBdr>
    </w:div>
    <w:div w:id="903879128">
      <w:bodyDiv w:val="1"/>
      <w:marLeft w:val="0"/>
      <w:marRight w:val="0"/>
      <w:marTop w:val="0"/>
      <w:marBottom w:val="0"/>
      <w:divBdr>
        <w:top w:val="none" w:sz="0" w:space="0" w:color="auto"/>
        <w:left w:val="none" w:sz="0" w:space="0" w:color="auto"/>
        <w:bottom w:val="none" w:sz="0" w:space="0" w:color="auto"/>
        <w:right w:val="none" w:sz="0" w:space="0" w:color="auto"/>
      </w:divBdr>
      <w:divsChild>
        <w:div w:id="2119525705">
          <w:marLeft w:val="0"/>
          <w:marRight w:val="0"/>
          <w:marTop w:val="0"/>
          <w:marBottom w:val="0"/>
          <w:divBdr>
            <w:top w:val="none" w:sz="0" w:space="0" w:color="auto"/>
            <w:left w:val="none" w:sz="0" w:space="0" w:color="auto"/>
            <w:bottom w:val="none" w:sz="0" w:space="0" w:color="auto"/>
            <w:right w:val="none" w:sz="0" w:space="0" w:color="auto"/>
          </w:divBdr>
        </w:div>
      </w:divsChild>
    </w:div>
    <w:div w:id="911768439">
      <w:bodyDiv w:val="1"/>
      <w:marLeft w:val="0"/>
      <w:marRight w:val="0"/>
      <w:marTop w:val="0"/>
      <w:marBottom w:val="0"/>
      <w:divBdr>
        <w:top w:val="none" w:sz="0" w:space="0" w:color="auto"/>
        <w:left w:val="none" w:sz="0" w:space="0" w:color="auto"/>
        <w:bottom w:val="none" w:sz="0" w:space="0" w:color="auto"/>
        <w:right w:val="none" w:sz="0" w:space="0" w:color="auto"/>
      </w:divBdr>
    </w:div>
    <w:div w:id="920725049">
      <w:bodyDiv w:val="1"/>
      <w:marLeft w:val="0"/>
      <w:marRight w:val="0"/>
      <w:marTop w:val="0"/>
      <w:marBottom w:val="0"/>
      <w:divBdr>
        <w:top w:val="none" w:sz="0" w:space="0" w:color="auto"/>
        <w:left w:val="none" w:sz="0" w:space="0" w:color="auto"/>
        <w:bottom w:val="none" w:sz="0" w:space="0" w:color="auto"/>
        <w:right w:val="none" w:sz="0" w:space="0" w:color="auto"/>
      </w:divBdr>
    </w:div>
    <w:div w:id="924647952">
      <w:bodyDiv w:val="1"/>
      <w:marLeft w:val="0"/>
      <w:marRight w:val="0"/>
      <w:marTop w:val="0"/>
      <w:marBottom w:val="0"/>
      <w:divBdr>
        <w:top w:val="none" w:sz="0" w:space="0" w:color="auto"/>
        <w:left w:val="none" w:sz="0" w:space="0" w:color="auto"/>
        <w:bottom w:val="none" w:sz="0" w:space="0" w:color="auto"/>
        <w:right w:val="none" w:sz="0" w:space="0" w:color="auto"/>
      </w:divBdr>
    </w:div>
    <w:div w:id="932127687">
      <w:bodyDiv w:val="1"/>
      <w:marLeft w:val="0"/>
      <w:marRight w:val="0"/>
      <w:marTop w:val="0"/>
      <w:marBottom w:val="0"/>
      <w:divBdr>
        <w:top w:val="none" w:sz="0" w:space="0" w:color="auto"/>
        <w:left w:val="none" w:sz="0" w:space="0" w:color="auto"/>
        <w:bottom w:val="none" w:sz="0" w:space="0" w:color="auto"/>
        <w:right w:val="none" w:sz="0" w:space="0" w:color="auto"/>
      </w:divBdr>
    </w:div>
    <w:div w:id="943995491">
      <w:bodyDiv w:val="1"/>
      <w:marLeft w:val="0"/>
      <w:marRight w:val="0"/>
      <w:marTop w:val="0"/>
      <w:marBottom w:val="0"/>
      <w:divBdr>
        <w:top w:val="none" w:sz="0" w:space="0" w:color="auto"/>
        <w:left w:val="none" w:sz="0" w:space="0" w:color="auto"/>
        <w:bottom w:val="none" w:sz="0" w:space="0" w:color="auto"/>
        <w:right w:val="none" w:sz="0" w:space="0" w:color="auto"/>
      </w:divBdr>
    </w:div>
    <w:div w:id="957175727">
      <w:bodyDiv w:val="1"/>
      <w:marLeft w:val="0"/>
      <w:marRight w:val="0"/>
      <w:marTop w:val="0"/>
      <w:marBottom w:val="0"/>
      <w:divBdr>
        <w:top w:val="none" w:sz="0" w:space="0" w:color="auto"/>
        <w:left w:val="none" w:sz="0" w:space="0" w:color="auto"/>
        <w:bottom w:val="none" w:sz="0" w:space="0" w:color="auto"/>
        <w:right w:val="none" w:sz="0" w:space="0" w:color="auto"/>
      </w:divBdr>
    </w:div>
    <w:div w:id="959145550">
      <w:bodyDiv w:val="1"/>
      <w:marLeft w:val="0"/>
      <w:marRight w:val="0"/>
      <w:marTop w:val="0"/>
      <w:marBottom w:val="0"/>
      <w:divBdr>
        <w:top w:val="none" w:sz="0" w:space="0" w:color="auto"/>
        <w:left w:val="none" w:sz="0" w:space="0" w:color="auto"/>
        <w:bottom w:val="none" w:sz="0" w:space="0" w:color="auto"/>
        <w:right w:val="none" w:sz="0" w:space="0" w:color="auto"/>
      </w:divBdr>
    </w:div>
    <w:div w:id="965892387">
      <w:bodyDiv w:val="1"/>
      <w:marLeft w:val="0"/>
      <w:marRight w:val="0"/>
      <w:marTop w:val="0"/>
      <w:marBottom w:val="0"/>
      <w:divBdr>
        <w:top w:val="none" w:sz="0" w:space="0" w:color="auto"/>
        <w:left w:val="none" w:sz="0" w:space="0" w:color="auto"/>
        <w:bottom w:val="none" w:sz="0" w:space="0" w:color="auto"/>
        <w:right w:val="none" w:sz="0" w:space="0" w:color="auto"/>
      </w:divBdr>
    </w:div>
    <w:div w:id="968046540">
      <w:bodyDiv w:val="1"/>
      <w:marLeft w:val="0"/>
      <w:marRight w:val="0"/>
      <w:marTop w:val="0"/>
      <w:marBottom w:val="0"/>
      <w:divBdr>
        <w:top w:val="none" w:sz="0" w:space="0" w:color="auto"/>
        <w:left w:val="none" w:sz="0" w:space="0" w:color="auto"/>
        <w:bottom w:val="none" w:sz="0" w:space="0" w:color="auto"/>
        <w:right w:val="none" w:sz="0" w:space="0" w:color="auto"/>
      </w:divBdr>
    </w:div>
    <w:div w:id="971448415">
      <w:bodyDiv w:val="1"/>
      <w:marLeft w:val="0"/>
      <w:marRight w:val="0"/>
      <w:marTop w:val="0"/>
      <w:marBottom w:val="0"/>
      <w:divBdr>
        <w:top w:val="none" w:sz="0" w:space="0" w:color="auto"/>
        <w:left w:val="none" w:sz="0" w:space="0" w:color="auto"/>
        <w:bottom w:val="none" w:sz="0" w:space="0" w:color="auto"/>
        <w:right w:val="none" w:sz="0" w:space="0" w:color="auto"/>
      </w:divBdr>
    </w:div>
    <w:div w:id="975184327">
      <w:bodyDiv w:val="1"/>
      <w:marLeft w:val="0"/>
      <w:marRight w:val="0"/>
      <w:marTop w:val="0"/>
      <w:marBottom w:val="0"/>
      <w:divBdr>
        <w:top w:val="none" w:sz="0" w:space="0" w:color="auto"/>
        <w:left w:val="none" w:sz="0" w:space="0" w:color="auto"/>
        <w:bottom w:val="none" w:sz="0" w:space="0" w:color="auto"/>
        <w:right w:val="none" w:sz="0" w:space="0" w:color="auto"/>
      </w:divBdr>
    </w:div>
    <w:div w:id="995493404">
      <w:bodyDiv w:val="1"/>
      <w:marLeft w:val="0"/>
      <w:marRight w:val="0"/>
      <w:marTop w:val="0"/>
      <w:marBottom w:val="0"/>
      <w:divBdr>
        <w:top w:val="none" w:sz="0" w:space="0" w:color="auto"/>
        <w:left w:val="none" w:sz="0" w:space="0" w:color="auto"/>
        <w:bottom w:val="none" w:sz="0" w:space="0" w:color="auto"/>
        <w:right w:val="none" w:sz="0" w:space="0" w:color="auto"/>
      </w:divBdr>
    </w:div>
    <w:div w:id="1002392723">
      <w:bodyDiv w:val="1"/>
      <w:marLeft w:val="0"/>
      <w:marRight w:val="0"/>
      <w:marTop w:val="0"/>
      <w:marBottom w:val="0"/>
      <w:divBdr>
        <w:top w:val="none" w:sz="0" w:space="0" w:color="auto"/>
        <w:left w:val="none" w:sz="0" w:space="0" w:color="auto"/>
        <w:bottom w:val="none" w:sz="0" w:space="0" w:color="auto"/>
        <w:right w:val="none" w:sz="0" w:space="0" w:color="auto"/>
      </w:divBdr>
      <w:divsChild>
        <w:div w:id="343047762">
          <w:marLeft w:val="0"/>
          <w:marRight w:val="0"/>
          <w:marTop w:val="0"/>
          <w:marBottom w:val="0"/>
          <w:divBdr>
            <w:top w:val="none" w:sz="0" w:space="0" w:color="auto"/>
            <w:left w:val="none" w:sz="0" w:space="0" w:color="auto"/>
            <w:bottom w:val="none" w:sz="0" w:space="0" w:color="auto"/>
            <w:right w:val="none" w:sz="0" w:space="0" w:color="auto"/>
          </w:divBdr>
        </w:div>
      </w:divsChild>
    </w:div>
    <w:div w:id="1007557944">
      <w:bodyDiv w:val="1"/>
      <w:marLeft w:val="0"/>
      <w:marRight w:val="0"/>
      <w:marTop w:val="0"/>
      <w:marBottom w:val="0"/>
      <w:divBdr>
        <w:top w:val="none" w:sz="0" w:space="0" w:color="auto"/>
        <w:left w:val="none" w:sz="0" w:space="0" w:color="auto"/>
        <w:bottom w:val="none" w:sz="0" w:space="0" w:color="auto"/>
        <w:right w:val="none" w:sz="0" w:space="0" w:color="auto"/>
      </w:divBdr>
    </w:div>
    <w:div w:id="1014770188">
      <w:bodyDiv w:val="1"/>
      <w:marLeft w:val="0"/>
      <w:marRight w:val="0"/>
      <w:marTop w:val="0"/>
      <w:marBottom w:val="0"/>
      <w:divBdr>
        <w:top w:val="none" w:sz="0" w:space="0" w:color="auto"/>
        <w:left w:val="none" w:sz="0" w:space="0" w:color="auto"/>
        <w:bottom w:val="none" w:sz="0" w:space="0" w:color="auto"/>
        <w:right w:val="none" w:sz="0" w:space="0" w:color="auto"/>
      </w:divBdr>
    </w:div>
    <w:div w:id="1018585878">
      <w:bodyDiv w:val="1"/>
      <w:marLeft w:val="0"/>
      <w:marRight w:val="0"/>
      <w:marTop w:val="0"/>
      <w:marBottom w:val="0"/>
      <w:divBdr>
        <w:top w:val="none" w:sz="0" w:space="0" w:color="auto"/>
        <w:left w:val="none" w:sz="0" w:space="0" w:color="auto"/>
        <w:bottom w:val="none" w:sz="0" w:space="0" w:color="auto"/>
        <w:right w:val="none" w:sz="0" w:space="0" w:color="auto"/>
      </w:divBdr>
    </w:div>
    <w:div w:id="1028140667">
      <w:bodyDiv w:val="1"/>
      <w:marLeft w:val="0"/>
      <w:marRight w:val="0"/>
      <w:marTop w:val="0"/>
      <w:marBottom w:val="0"/>
      <w:divBdr>
        <w:top w:val="none" w:sz="0" w:space="0" w:color="auto"/>
        <w:left w:val="none" w:sz="0" w:space="0" w:color="auto"/>
        <w:bottom w:val="none" w:sz="0" w:space="0" w:color="auto"/>
        <w:right w:val="none" w:sz="0" w:space="0" w:color="auto"/>
      </w:divBdr>
    </w:div>
    <w:div w:id="1036390346">
      <w:bodyDiv w:val="1"/>
      <w:marLeft w:val="0"/>
      <w:marRight w:val="0"/>
      <w:marTop w:val="0"/>
      <w:marBottom w:val="0"/>
      <w:divBdr>
        <w:top w:val="none" w:sz="0" w:space="0" w:color="auto"/>
        <w:left w:val="none" w:sz="0" w:space="0" w:color="auto"/>
        <w:bottom w:val="none" w:sz="0" w:space="0" w:color="auto"/>
        <w:right w:val="none" w:sz="0" w:space="0" w:color="auto"/>
      </w:divBdr>
    </w:div>
    <w:div w:id="1047994993">
      <w:bodyDiv w:val="1"/>
      <w:marLeft w:val="0"/>
      <w:marRight w:val="0"/>
      <w:marTop w:val="0"/>
      <w:marBottom w:val="0"/>
      <w:divBdr>
        <w:top w:val="none" w:sz="0" w:space="0" w:color="auto"/>
        <w:left w:val="none" w:sz="0" w:space="0" w:color="auto"/>
        <w:bottom w:val="none" w:sz="0" w:space="0" w:color="auto"/>
        <w:right w:val="none" w:sz="0" w:space="0" w:color="auto"/>
      </w:divBdr>
    </w:div>
    <w:div w:id="1050306179">
      <w:bodyDiv w:val="1"/>
      <w:marLeft w:val="0"/>
      <w:marRight w:val="0"/>
      <w:marTop w:val="0"/>
      <w:marBottom w:val="0"/>
      <w:divBdr>
        <w:top w:val="none" w:sz="0" w:space="0" w:color="auto"/>
        <w:left w:val="none" w:sz="0" w:space="0" w:color="auto"/>
        <w:bottom w:val="none" w:sz="0" w:space="0" w:color="auto"/>
        <w:right w:val="none" w:sz="0" w:space="0" w:color="auto"/>
      </w:divBdr>
    </w:div>
    <w:div w:id="1051151615">
      <w:bodyDiv w:val="1"/>
      <w:marLeft w:val="0"/>
      <w:marRight w:val="0"/>
      <w:marTop w:val="0"/>
      <w:marBottom w:val="0"/>
      <w:divBdr>
        <w:top w:val="none" w:sz="0" w:space="0" w:color="auto"/>
        <w:left w:val="none" w:sz="0" w:space="0" w:color="auto"/>
        <w:bottom w:val="none" w:sz="0" w:space="0" w:color="auto"/>
        <w:right w:val="none" w:sz="0" w:space="0" w:color="auto"/>
      </w:divBdr>
      <w:divsChild>
        <w:div w:id="830751747">
          <w:marLeft w:val="0"/>
          <w:marRight w:val="0"/>
          <w:marTop w:val="0"/>
          <w:marBottom w:val="0"/>
          <w:divBdr>
            <w:top w:val="none" w:sz="0" w:space="0" w:color="auto"/>
            <w:left w:val="none" w:sz="0" w:space="0" w:color="auto"/>
            <w:bottom w:val="none" w:sz="0" w:space="0" w:color="auto"/>
            <w:right w:val="none" w:sz="0" w:space="0" w:color="auto"/>
          </w:divBdr>
          <w:divsChild>
            <w:div w:id="12785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41331">
      <w:bodyDiv w:val="1"/>
      <w:marLeft w:val="0"/>
      <w:marRight w:val="0"/>
      <w:marTop w:val="0"/>
      <w:marBottom w:val="0"/>
      <w:divBdr>
        <w:top w:val="none" w:sz="0" w:space="0" w:color="auto"/>
        <w:left w:val="none" w:sz="0" w:space="0" w:color="auto"/>
        <w:bottom w:val="none" w:sz="0" w:space="0" w:color="auto"/>
        <w:right w:val="none" w:sz="0" w:space="0" w:color="auto"/>
      </w:divBdr>
    </w:div>
    <w:div w:id="1056662938">
      <w:bodyDiv w:val="1"/>
      <w:marLeft w:val="0"/>
      <w:marRight w:val="0"/>
      <w:marTop w:val="0"/>
      <w:marBottom w:val="0"/>
      <w:divBdr>
        <w:top w:val="none" w:sz="0" w:space="0" w:color="auto"/>
        <w:left w:val="none" w:sz="0" w:space="0" w:color="auto"/>
        <w:bottom w:val="none" w:sz="0" w:space="0" w:color="auto"/>
        <w:right w:val="none" w:sz="0" w:space="0" w:color="auto"/>
      </w:divBdr>
      <w:divsChild>
        <w:div w:id="226457350">
          <w:marLeft w:val="0"/>
          <w:marRight w:val="0"/>
          <w:marTop w:val="0"/>
          <w:marBottom w:val="0"/>
          <w:divBdr>
            <w:top w:val="none" w:sz="0" w:space="0" w:color="auto"/>
            <w:left w:val="none" w:sz="0" w:space="0" w:color="auto"/>
            <w:bottom w:val="none" w:sz="0" w:space="0" w:color="auto"/>
            <w:right w:val="none" w:sz="0" w:space="0" w:color="auto"/>
          </w:divBdr>
          <w:divsChild>
            <w:div w:id="1851721435">
              <w:marLeft w:val="0"/>
              <w:marRight w:val="0"/>
              <w:marTop w:val="0"/>
              <w:marBottom w:val="0"/>
              <w:divBdr>
                <w:top w:val="none" w:sz="0" w:space="0" w:color="auto"/>
                <w:left w:val="none" w:sz="0" w:space="0" w:color="auto"/>
                <w:bottom w:val="none" w:sz="0" w:space="0" w:color="auto"/>
                <w:right w:val="none" w:sz="0" w:space="0" w:color="auto"/>
              </w:divBdr>
              <w:divsChild>
                <w:div w:id="983892131">
                  <w:marLeft w:val="0"/>
                  <w:marRight w:val="0"/>
                  <w:marTop w:val="0"/>
                  <w:marBottom w:val="0"/>
                  <w:divBdr>
                    <w:top w:val="none" w:sz="0" w:space="0" w:color="auto"/>
                    <w:left w:val="none" w:sz="0" w:space="0" w:color="auto"/>
                    <w:bottom w:val="none" w:sz="0" w:space="0" w:color="auto"/>
                    <w:right w:val="none" w:sz="0" w:space="0" w:color="auto"/>
                  </w:divBdr>
                  <w:divsChild>
                    <w:div w:id="1857958500">
                      <w:marLeft w:val="0"/>
                      <w:marRight w:val="0"/>
                      <w:marTop w:val="0"/>
                      <w:marBottom w:val="0"/>
                      <w:divBdr>
                        <w:top w:val="none" w:sz="0" w:space="0" w:color="auto"/>
                        <w:left w:val="none" w:sz="0" w:space="0" w:color="auto"/>
                        <w:bottom w:val="none" w:sz="0" w:space="0" w:color="auto"/>
                        <w:right w:val="none" w:sz="0" w:space="0" w:color="auto"/>
                      </w:divBdr>
                      <w:divsChild>
                        <w:div w:id="1250507986">
                          <w:marLeft w:val="0"/>
                          <w:marRight w:val="0"/>
                          <w:marTop w:val="0"/>
                          <w:marBottom w:val="0"/>
                          <w:divBdr>
                            <w:top w:val="none" w:sz="0" w:space="0" w:color="auto"/>
                            <w:left w:val="none" w:sz="0" w:space="0" w:color="auto"/>
                            <w:bottom w:val="none" w:sz="0" w:space="0" w:color="auto"/>
                            <w:right w:val="none" w:sz="0" w:space="0" w:color="auto"/>
                          </w:divBdr>
                          <w:divsChild>
                            <w:div w:id="8533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32659">
      <w:bodyDiv w:val="1"/>
      <w:marLeft w:val="0"/>
      <w:marRight w:val="0"/>
      <w:marTop w:val="0"/>
      <w:marBottom w:val="0"/>
      <w:divBdr>
        <w:top w:val="none" w:sz="0" w:space="0" w:color="auto"/>
        <w:left w:val="none" w:sz="0" w:space="0" w:color="auto"/>
        <w:bottom w:val="none" w:sz="0" w:space="0" w:color="auto"/>
        <w:right w:val="none" w:sz="0" w:space="0" w:color="auto"/>
      </w:divBdr>
    </w:div>
    <w:div w:id="1066489131">
      <w:bodyDiv w:val="1"/>
      <w:marLeft w:val="0"/>
      <w:marRight w:val="0"/>
      <w:marTop w:val="0"/>
      <w:marBottom w:val="0"/>
      <w:divBdr>
        <w:top w:val="none" w:sz="0" w:space="0" w:color="auto"/>
        <w:left w:val="none" w:sz="0" w:space="0" w:color="auto"/>
        <w:bottom w:val="none" w:sz="0" w:space="0" w:color="auto"/>
        <w:right w:val="none" w:sz="0" w:space="0" w:color="auto"/>
      </w:divBdr>
    </w:div>
    <w:div w:id="1066992909">
      <w:bodyDiv w:val="1"/>
      <w:marLeft w:val="0"/>
      <w:marRight w:val="0"/>
      <w:marTop w:val="0"/>
      <w:marBottom w:val="0"/>
      <w:divBdr>
        <w:top w:val="none" w:sz="0" w:space="0" w:color="auto"/>
        <w:left w:val="none" w:sz="0" w:space="0" w:color="auto"/>
        <w:bottom w:val="none" w:sz="0" w:space="0" w:color="auto"/>
        <w:right w:val="none" w:sz="0" w:space="0" w:color="auto"/>
      </w:divBdr>
    </w:div>
    <w:div w:id="1078597373">
      <w:bodyDiv w:val="1"/>
      <w:marLeft w:val="0"/>
      <w:marRight w:val="0"/>
      <w:marTop w:val="0"/>
      <w:marBottom w:val="0"/>
      <w:divBdr>
        <w:top w:val="none" w:sz="0" w:space="0" w:color="auto"/>
        <w:left w:val="none" w:sz="0" w:space="0" w:color="auto"/>
        <w:bottom w:val="none" w:sz="0" w:space="0" w:color="auto"/>
        <w:right w:val="none" w:sz="0" w:space="0" w:color="auto"/>
      </w:divBdr>
      <w:divsChild>
        <w:div w:id="1573199959">
          <w:marLeft w:val="0"/>
          <w:marRight w:val="0"/>
          <w:marTop w:val="0"/>
          <w:marBottom w:val="0"/>
          <w:divBdr>
            <w:top w:val="none" w:sz="0" w:space="0" w:color="auto"/>
            <w:left w:val="none" w:sz="0" w:space="0" w:color="auto"/>
            <w:bottom w:val="none" w:sz="0" w:space="0" w:color="auto"/>
            <w:right w:val="none" w:sz="0" w:space="0" w:color="auto"/>
          </w:divBdr>
        </w:div>
      </w:divsChild>
    </w:div>
    <w:div w:id="1080100940">
      <w:bodyDiv w:val="1"/>
      <w:marLeft w:val="0"/>
      <w:marRight w:val="0"/>
      <w:marTop w:val="0"/>
      <w:marBottom w:val="0"/>
      <w:divBdr>
        <w:top w:val="none" w:sz="0" w:space="0" w:color="auto"/>
        <w:left w:val="none" w:sz="0" w:space="0" w:color="auto"/>
        <w:bottom w:val="none" w:sz="0" w:space="0" w:color="auto"/>
        <w:right w:val="none" w:sz="0" w:space="0" w:color="auto"/>
      </w:divBdr>
    </w:div>
    <w:div w:id="1094588024">
      <w:bodyDiv w:val="1"/>
      <w:marLeft w:val="0"/>
      <w:marRight w:val="0"/>
      <w:marTop w:val="0"/>
      <w:marBottom w:val="0"/>
      <w:divBdr>
        <w:top w:val="none" w:sz="0" w:space="0" w:color="auto"/>
        <w:left w:val="none" w:sz="0" w:space="0" w:color="auto"/>
        <w:bottom w:val="none" w:sz="0" w:space="0" w:color="auto"/>
        <w:right w:val="none" w:sz="0" w:space="0" w:color="auto"/>
      </w:divBdr>
    </w:div>
    <w:div w:id="1100489321">
      <w:bodyDiv w:val="1"/>
      <w:marLeft w:val="0"/>
      <w:marRight w:val="0"/>
      <w:marTop w:val="0"/>
      <w:marBottom w:val="0"/>
      <w:divBdr>
        <w:top w:val="none" w:sz="0" w:space="0" w:color="auto"/>
        <w:left w:val="none" w:sz="0" w:space="0" w:color="auto"/>
        <w:bottom w:val="none" w:sz="0" w:space="0" w:color="auto"/>
        <w:right w:val="none" w:sz="0" w:space="0" w:color="auto"/>
      </w:divBdr>
    </w:div>
    <w:div w:id="1101335397">
      <w:bodyDiv w:val="1"/>
      <w:marLeft w:val="0"/>
      <w:marRight w:val="0"/>
      <w:marTop w:val="0"/>
      <w:marBottom w:val="0"/>
      <w:divBdr>
        <w:top w:val="none" w:sz="0" w:space="0" w:color="auto"/>
        <w:left w:val="none" w:sz="0" w:space="0" w:color="auto"/>
        <w:bottom w:val="none" w:sz="0" w:space="0" w:color="auto"/>
        <w:right w:val="none" w:sz="0" w:space="0" w:color="auto"/>
      </w:divBdr>
    </w:div>
    <w:div w:id="1101954306">
      <w:bodyDiv w:val="1"/>
      <w:marLeft w:val="0"/>
      <w:marRight w:val="0"/>
      <w:marTop w:val="0"/>
      <w:marBottom w:val="0"/>
      <w:divBdr>
        <w:top w:val="none" w:sz="0" w:space="0" w:color="auto"/>
        <w:left w:val="none" w:sz="0" w:space="0" w:color="auto"/>
        <w:bottom w:val="none" w:sz="0" w:space="0" w:color="auto"/>
        <w:right w:val="none" w:sz="0" w:space="0" w:color="auto"/>
      </w:divBdr>
    </w:div>
    <w:div w:id="1102382257">
      <w:bodyDiv w:val="1"/>
      <w:marLeft w:val="0"/>
      <w:marRight w:val="0"/>
      <w:marTop w:val="0"/>
      <w:marBottom w:val="0"/>
      <w:divBdr>
        <w:top w:val="none" w:sz="0" w:space="0" w:color="auto"/>
        <w:left w:val="none" w:sz="0" w:space="0" w:color="auto"/>
        <w:bottom w:val="none" w:sz="0" w:space="0" w:color="auto"/>
        <w:right w:val="none" w:sz="0" w:space="0" w:color="auto"/>
      </w:divBdr>
    </w:div>
    <w:div w:id="1119882045">
      <w:bodyDiv w:val="1"/>
      <w:marLeft w:val="0"/>
      <w:marRight w:val="0"/>
      <w:marTop w:val="0"/>
      <w:marBottom w:val="0"/>
      <w:divBdr>
        <w:top w:val="none" w:sz="0" w:space="0" w:color="auto"/>
        <w:left w:val="none" w:sz="0" w:space="0" w:color="auto"/>
        <w:bottom w:val="none" w:sz="0" w:space="0" w:color="auto"/>
        <w:right w:val="none" w:sz="0" w:space="0" w:color="auto"/>
      </w:divBdr>
    </w:div>
    <w:div w:id="1125850696">
      <w:bodyDiv w:val="1"/>
      <w:marLeft w:val="0"/>
      <w:marRight w:val="0"/>
      <w:marTop w:val="0"/>
      <w:marBottom w:val="0"/>
      <w:divBdr>
        <w:top w:val="none" w:sz="0" w:space="0" w:color="auto"/>
        <w:left w:val="none" w:sz="0" w:space="0" w:color="auto"/>
        <w:bottom w:val="none" w:sz="0" w:space="0" w:color="auto"/>
        <w:right w:val="none" w:sz="0" w:space="0" w:color="auto"/>
      </w:divBdr>
      <w:divsChild>
        <w:div w:id="1934390972">
          <w:marLeft w:val="0"/>
          <w:marRight w:val="0"/>
          <w:marTop w:val="0"/>
          <w:marBottom w:val="0"/>
          <w:divBdr>
            <w:top w:val="none" w:sz="0" w:space="0" w:color="auto"/>
            <w:left w:val="none" w:sz="0" w:space="0" w:color="auto"/>
            <w:bottom w:val="none" w:sz="0" w:space="0" w:color="auto"/>
            <w:right w:val="none" w:sz="0" w:space="0" w:color="auto"/>
          </w:divBdr>
          <w:divsChild>
            <w:div w:id="886990740">
              <w:marLeft w:val="0"/>
              <w:marRight w:val="0"/>
              <w:marTop w:val="0"/>
              <w:marBottom w:val="0"/>
              <w:divBdr>
                <w:top w:val="none" w:sz="0" w:space="0" w:color="auto"/>
                <w:left w:val="none" w:sz="0" w:space="0" w:color="auto"/>
                <w:bottom w:val="none" w:sz="0" w:space="0" w:color="auto"/>
                <w:right w:val="none" w:sz="0" w:space="0" w:color="auto"/>
              </w:divBdr>
            </w:div>
            <w:div w:id="775561888">
              <w:marLeft w:val="0"/>
              <w:marRight w:val="0"/>
              <w:marTop w:val="0"/>
              <w:marBottom w:val="0"/>
              <w:divBdr>
                <w:top w:val="none" w:sz="0" w:space="0" w:color="auto"/>
                <w:left w:val="none" w:sz="0" w:space="0" w:color="auto"/>
                <w:bottom w:val="none" w:sz="0" w:space="0" w:color="auto"/>
                <w:right w:val="none" w:sz="0" w:space="0" w:color="auto"/>
              </w:divBdr>
            </w:div>
            <w:div w:id="1816726056">
              <w:marLeft w:val="0"/>
              <w:marRight w:val="0"/>
              <w:marTop w:val="0"/>
              <w:marBottom w:val="0"/>
              <w:divBdr>
                <w:top w:val="none" w:sz="0" w:space="0" w:color="auto"/>
                <w:left w:val="none" w:sz="0" w:space="0" w:color="auto"/>
                <w:bottom w:val="none" w:sz="0" w:space="0" w:color="auto"/>
                <w:right w:val="none" w:sz="0" w:space="0" w:color="auto"/>
              </w:divBdr>
            </w:div>
            <w:div w:id="664092287">
              <w:marLeft w:val="0"/>
              <w:marRight w:val="0"/>
              <w:marTop w:val="0"/>
              <w:marBottom w:val="0"/>
              <w:divBdr>
                <w:top w:val="none" w:sz="0" w:space="0" w:color="auto"/>
                <w:left w:val="none" w:sz="0" w:space="0" w:color="auto"/>
                <w:bottom w:val="none" w:sz="0" w:space="0" w:color="auto"/>
                <w:right w:val="none" w:sz="0" w:space="0" w:color="auto"/>
              </w:divBdr>
            </w:div>
            <w:div w:id="900100119">
              <w:marLeft w:val="0"/>
              <w:marRight w:val="0"/>
              <w:marTop w:val="0"/>
              <w:marBottom w:val="0"/>
              <w:divBdr>
                <w:top w:val="none" w:sz="0" w:space="0" w:color="auto"/>
                <w:left w:val="none" w:sz="0" w:space="0" w:color="auto"/>
                <w:bottom w:val="none" w:sz="0" w:space="0" w:color="auto"/>
                <w:right w:val="none" w:sz="0" w:space="0" w:color="auto"/>
              </w:divBdr>
            </w:div>
            <w:div w:id="1261992256">
              <w:marLeft w:val="0"/>
              <w:marRight w:val="0"/>
              <w:marTop w:val="0"/>
              <w:marBottom w:val="0"/>
              <w:divBdr>
                <w:top w:val="none" w:sz="0" w:space="0" w:color="auto"/>
                <w:left w:val="none" w:sz="0" w:space="0" w:color="auto"/>
                <w:bottom w:val="none" w:sz="0" w:space="0" w:color="auto"/>
                <w:right w:val="none" w:sz="0" w:space="0" w:color="auto"/>
              </w:divBdr>
            </w:div>
            <w:div w:id="1042678610">
              <w:marLeft w:val="0"/>
              <w:marRight w:val="0"/>
              <w:marTop w:val="0"/>
              <w:marBottom w:val="0"/>
              <w:divBdr>
                <w:top w:val="none" w:sz="0" w:space="0" w:color="auto"/>
                <w:left w:val="none" w:sz="0" w:space="0" w:color="auto"/>
                <w:bottom w:val="none" w:sz="0" w:space="0" w:color="auto"/>
                <w:right w:val="none" w:sz="0" w:space="0" w:color="auto"/>
              </w:divBdr>
            </w:div>
            <w:div w:id="2052413987">
              <w:marLeft w:val="0"/>
              <w:marRight w:val="0"/>
              <w:marTop w:val="0"/>
              <w:marBottom w:val="0"/>
              <w:divBdr>
                <w:top w:val="none" w:sz="0" w:space="0" w:color="auto"/>
                <w:left w:val="none" w:sz="0" w:space="0" w:color="auto"/>
                <w:bottom w:val="none" w:sz="0" w:space="0" w:color="auto"/>
                <w:right w:val="none" w:sz="0" w:space="0" w:color="auto"/>
              </w:divBdr>
            </w:div>
            <w:div w:id="392505576">
              <w:marLeft w:val="0"/>
              <w:marRight w:val="0"/>
              <w:marTop w:val="0"/>
              <w:marBottom w:val="0"/>
              <w:divBdr>
                <w:top w:val="none" w:sz="0" w:space="0" w:color="auto"/>
                <w:left w:val="none" w:sz="0" w:space="0" w:color="auto"/>
                <w:bottom w:val="none" w:sz="0" w:space="0" w:color="auto"/>
                <w:right w:val="none" w:sz="0" w:space="0" w:color="auto"/>
              </w:divBdr>
            </w:div>
            <w:div w:id="1474634890">
              <w:marLeft w:val="0"/>
              <w:marRight w:val="0"/>
              <w:marTop w:val="0"/>
              <w:marBottom w:val="0"/>
              <w:divBdr>
                <w:top w:val="none" w:sz="0" w:space="0" w:color="auto"/>
                <w:left w:val="none" w:sz="0" w:space="0" w:color="auto"/>
                <w:bottom w:val="none" w:sz="0" w:space="0" w:color="auto"/>
                <w:right w:val="none" w:sz="0" w:space="0" w:color="auto"/>
              </w:divBdr>
            </w:div>
            <w:div w:id="1678002767">
              <w:marLeft w:val="0"/>
              <w:marRight w:val="0"/>
              <w:marTop w:val="0"/>
              <w:marBottom w:val="0"/>
              <w:divBdr>
                <w:top w:val="none" w:sz="0" w:space="0" w:color="auto"/>
                <w:left w:val="none" w:sz="0" w:space="0" w:color="auto"/>
                <w:bottom w:val="none" w:sz="0" w:space="0" w:color="auto"/>
                <w:right w:val="none" w:sz="0" w:space="0" w:color="auto"/>
              </w:divBdr>
            </w:div>
            <w:div w:id="1653750447">
              <w:marLeft w:val="0"/>
              <w:marRight w:val="0"/>
              <w:marTop w:val="0"/>
              <w:marBottom w:val="0"/>
              <w:divBdr>
                <w:top w:val="none" w:sz="0" w:space="0" w:color="auto"/>
                <w:left w:val="none" w:sz="0" w:space="0" w:color="auto"/>
                <w:bottom w:val="none" w:sz="0" w:space="0" w:color="auto"/>
                <w:right w:val="none" w:sz="0" w:space="0" w:color="auto"/>
              </w:divBdr>
            </w:div>
            <w:div w:id="1586694824">
              <w:marLeft w:val="0"/>
              <w:marRight w:val="0"/>
              <w:marTop w:val="0"/>
              <w:marBottom w:val="0"/>
              <w:divBdr>
                <w:top w:val="none" w:sz="0" w:space="0" w:color="auto"/>
                <w:left w:val="none" w:sz="0" w:space="0" w:color="auto"/>
                <w:bottom w:val="none" w:sz="0" w:space="0" w:color="auto"/>
                <w:right w:val="none" w:sz="0" w:space="0" w:color="auto"/>
              </w:divBdr>
            </w:div>
            <w:div w:id="1722244774">
              <w:marLeft w:val="0"/>
              <w:marRight w:val="0"/>
              <w:marTop w:val="0"/>
              <w:marBottom w:val="0"/>
              <w:divBdr>
                <w:top w:val="none" w:sz="0" w:space="0" w:color="auto"/>
                <w:left w:val="none" w:sz="0" w:space="0" w:color="auto"/>
                <w:bottom w:val="none" w:sz="0" w:space="0" w:color="auto"/>
                <w:right w:val="none" w:sz="0" w:space="0" w:color="auto"/>
              </w:divBdr>
            </w:div>
            <w:div w:id="994183538">
              <w:marLeft w:val="0"/>
              <w:marRight w:val="0"/>
              <w:marTop w:val="0"/>
              <w:marBottom w:val="0"/>
              <w:divBdr>
                <w:top w:val="none" w:sz="0" w:space="0" w:color="auto"/>
                <w:left w:val="none" w:sz="0" w:space="0" w:color="auto"/>
                <w:bottom w:val="none" w:sz="0" w:space="0" w:color="auto"/>
                <w:right w:val="none" w:sz="0" w:space="0" w:color="auto"/>
              </w:divBdr>
            </w:div>
            <w:div w:id="1844780410">
              <w:marLeft w:val="0"/>
              <w:marRight w:val="0"/>
              <w:marTop w:val="0"/>
              <w:marBottom w:val="0"/>
              <w:divBdr>
                <w:top w:val="none" w:sz="0" w:space="0" w:color="auto"/>
                <w:left w:val="none" w:sz="0" w:space="0" w:color="auto"/>
                <w:bottom w:val="none" w:sz="0" w:space="0" w:color="auto"/>
                <w:right w:val="none" w:sz="0" w:space="0" w:color="auto"/>
              </w:divBdr>
            </w:div>
            <w:div w:id="1790662970">
              <w:marLeft w:val="0"/>
              <w:marRight w:val="0"/>
              <w:marTop w:val="0"/>
              <w:marBottom w:val="0"/>
              <w:divBdr>
                <w:top w:val="none" w:sz="0" w:space="0" w:color="auto"/>
                <w:left w:val="none" w:sz="0" w:space="0" w:color="auto"/>
                <w:bottom w:val="none" w:sz="0" w:space="0" w:color="auto"/>
                <w:right w:val="none" w:sz="0" w:space="0" w:color="auto"/>
              </w:divBdr>
            </w:div>
            <w:div w:id="613905112">
              <w:marLeft w:val="0"/>
              <w:marRight w:val="0"/>
              <w:marTop w:val="0"/>
              <w:marBottom w:val="0"/>
              <w:divBdr>
                <w:top w:val="none" w:sz="0" w:space="0" w:color="auto"/>
                <w:left w:val="none" w:sz="0" w:space="0" w:color="auto"/>
                <w:bottom w:val="none" w:sz="0" w:space="0" w:color="auto"/>
                <w:right w:val="none" w:sz="0" w:space="0" w:color="auto"/>
              </w:divBdr>
            </w:div>
            <w:div w:id="1738553793">
              <w:marLeft w:val="0"/>
              <w:marRight w:val="0"/>
              <w:marTop w:val="0"/>
              <w:marBottom w:val="0"/>
              <w:divBdr>
                <w:top w:val="none" w:sz="0" w:space="0" w:color="auto"/>
                <w:left w:val="none" w:sz="0" w:space="0" w:color="auto"/>
                <w:bottom w:val="none" w:sz="0" w:space="0" w:color="auto"/>
                <w:right w:val="none" w:sz="0" w:space="0" w:color="auto"/>
              </w:divBdr>
            </w:div>
            <w:div w:id="688609279">
              <w:marLeft w:val="0"/>
              <w:marRight w:val="0"/>
              <w:marTop w:val="0"/>
              <w:marBottom w:val="0"/>
              <w:divBdr>
                <w:top w:val="none" w:sz="0" w:space="0" w:color="auto"/>
                <w:left w:val="none" w:sz="0" w:space="0" w:color="auto"/>
                <w:bottom w:val="none" w:sz="0" w:space="0" w:color="auto"/>
                <w:right w:val="none" w:sz="0" w:space="0" w:color="auto"/>
              </w:divBdr>
            </w:div>
            <w:div w:id="1654604511">
              <w:marLeft w:val="0"/>
              <w:marRight w:val="0"/>
              <w:marTop w:val="0"/>
              <w:marBottom w:val="0"/>
              <w:divBdr>
                <w:top w:val="none" w:sz="0" w:space="0" w:color="auto"/>
                <w:left w:val="none" w:sz="0" w:space="0" w:color="auto"/>
                <w:bottom w:val="none" w:sz="0" w:space="0" w:color="auto"/>
                <w:right w:val="none" w:sz="0" w:space="0" w:color="auto"/>
              </w:divBdr>
            </w:div>
            <w:div w:id="172032461">
              <w:marLeft w:val="0"/>
              <w:marRight w:val="0"/>
              <w:marTop w:val="0"/>
              <w:marBottom w:val="0"/>
              <w:divBdr>
                <w:top w:val="none" w:sz="0" w:space="0" w:color="auto"/>
                <w:left w:val="none" w:sz="0" w:space="0" w:color="auto"/>
                <w:bottom w:val="none" w:sz="0" w:space="0" w:color="auto"/>
                <w:right w:val="none" w:sz="0" w:space="0" w:color="auto"/>
              </w:divBdr>
            </w:div>
            <w:div w:id="360400141">
              <w:marLeft w:val="0"/>
              <w:marRight w:val="0"/>
              <w:marTop w:val="0"/>
              <w:marBottom w:val="0"/>
              <w:divBdr>
                <w:top w:val="none" w:sz="0" w:space="0" w:color="auto"/>
                <w:left w:val="none" w:sz="0" w:space="0" w:color="auto"/>
                <w:bottom w:val="none" w:sz="0" w:space="0" w:color="auto"/>
                <w:right w:val="none" w:sz="0" w:space="0" w:color="auto"/>
              </w:divBdr>
            </w:div>
            <w:div w:id="754015308">
              <w:marLeft w:val="0"/>
              <w:marRight w:val="0"/>
              <w:marTop w:val="0"/>
              <w:marBottom w:val="0"/>
              <w:divBdr>
                <w:top w:val="none" w:sz="0" w:space="0" w:color="auto"/>
                <w:left w:val="none" w:sz="0" w:space="0" w:color="auto"/>
                <w:bottom w:val="none" w:sz="0" w:space="0" w:color="auto"/>
                <w:right w:val="none" w:sz="0" w:space="0" w:color="auto"/>
              </w:divBdr>
            </w:div>
            <w:div w:id="1719891256">
              <w:marLeft w:val="0"/>
              <w:marRight w:val="0"/>
              <w:marTop w:val="0"/>
              <w:marBottom w:val="0"/>
              <w:divBdr>
                <w:top w:val="none" w:sz="0" w:space="0" w:color="auto"/>
                <w:left w:val="none" w:sz="0" w:space="0" w:color="auto"/>
                <w:bottom w:val="none" w:sz="0" w:space="0" w:color="auto"/>
                <w:right w:val="none" w:sz="0" w:space="0" w:color="auto"/>
              </w:divBdr>
            </w:div>
            <w:div w:id="459807148">
              <w:marLeft w:val="0"/>
              <w:marRight w:val="0"/>
              <w:marTop w:val="0"/>
              <w:marBottom w:val="0"/>
              <w:divBdr>
                <w:top w:val="none" w:sz="0" w:space="0" w:color="auto"/>
                <w:left w:val="none" w:sz="0" w:space="0" w:color="auto"/>
                <w:bottom w:val="none" w:sz="0" w:space="0" w:color="auto"/>
                <w:right w:val="none" w:sz="0" w:space="0" w:color="auto"/>
              </w:divBdr>
            </w:div>
            <w:div w:id="1951934630">
              <w:marLeft w:val="0"/>
              <w:marRight w:val="0"/>
              <w:marTop w:val="0"/>
              <w:marBottom w:val="0"/>
              <w:divBdr>
                <w:top w:val="none" w:sz="0" w:space="0" w:color="auto"/>
                <w:left w:val="none" w:sz="0" w:space="0" w:color="auto"/>
                <w:bottom w:val="none" w:sz="0" w:space="0" w:color="auto"/>
                <w:right w:val="none" w:sz="0" w:space="0" w:color="auto"/>
              </w:divBdr>
            </w:div>
            <w:div w:id="171146313">
              <w:marLeft w:val="0"/>
              <w:marRight w:val="0"/>
              <w:marTop w:val="0"/>
              <w:marBottom w:val="0"/>
              <w:divBdr>
                <w:top w:val="none" w:sz="0" w:space="0" w:color="auto"/>
                <w:left w:val="none" w:sz="0" w:space="0" w:color="auto"/>
                <w:bottom w:val="none" w:sz="0" w:space="0" w:color="auto"/>
                <w:right w:val="none" w:sz="0" w:space="0" w:color="auto"/>
              </w:divBdr>
            </w:div>
            <w:div w:id="1017973524">
              <w:marLeft w:val="0"/>
              <w:marRight w:val="0"/>
              <w:marTop w:val="0"/>
              <w:marBottom w:val="0"/>
              <w:divBdr>
                <w:top w:val="none" w:sz="0" w:space="0" w:color="auto"/>
                <w:left w:val="none" w:sz="0" w:space="0" w:color="auto"/>
                <w:bottom w:val="none" w:sz="0" w:space="0" w:color="auto"/>
                <w:right w:val="none" w:sz="0" w:space="0" w:color="auto"/>
              </w:divBdr>
            </w:div>
            <w:div w:id="2025860915">
              <w:marLeft w:val="0"/>
              <w:marRight w:val="0"/>
              <w:marTop w:val="0"/>
              <w:marBottom w:val="0"/>
              <w:divBdr>
                <w:top w:val="none" w:sz="0" w:space="0" w:color="auto"/>
                <w:left w:val="none" w:sz="0" w:space="0" w:color="auto"/>
                <w:bottom w:val="none" w:sz="0" w:space="0" w:color="auto"/>
                <w:right w:val="none" w:sz="0" w:space="0" w:color="auto"/>
              </w:divBdr>
            </w:div>
            <w:div w:id="1490487634">
              <w:marLeft w:val="0"/>
              <w:marRight w:val="0"/>
              <w:marTop w:val="0"/>
              <w:marBottom w:val="0"/>
              <w:divBdr>
                <w:top w:val="none" w:sz="0" w:space="0" w:color="auto"/>
                <w:left w:val="none" w:sz="0" w:space="0" w:color="auto"/>
                <w:bottom w:val="none" w:sz="0" w:space="0" w:color="auto"/>
                <w:right w:val="none" w:sz="0" w:space="0" w:color="auto"/>
              </w:divBdr>
            </w:div>
            <w:div w:id="731270717">
              <w:marLeft w:val="0"/>
              <w:marRight w:val="0"/>
              <w:marTop w:val="0"/>
              <w:marBottom w:val="0"/>
              <w:divBdr>
                <w:top w:val="none" w:sz="0" w:space="0" w:color="auto"/>
                <w:left w:val="none" w:sz="0" w:space="0" w:color="auto"/>
                <w:bottom w:val="none" w:sz="0" w:space="0" w:color="auto"/>
                <w:right w:val="none" w:sz="0" w:space="0" w:color="auto"/>
              </w:divBdr>
            </w:div>
            <w:div w:id="154347595">
              <w:marLeft w:val="0"/>
              <w:marRight w:val="0"/>
              <w:marTop w:val="0"/>
              <w:marBottom w:val="0"/>
              <w:divBdr>
                <w:top w:val="none" w:sz="0" w:space="0" w:color="auto"/>
                <w:left w:val="none" w:sz="0" w:space="0" w:color="auto"/>
                <w:bottom w:val="none" w:sz="0" w:space="0" w:color="auto"/>
                <w:right w:val="none" w:sz="0" w:space="0" w:color="auto"/>
              </w:divBdr>
            </w:div>
            <w:div w:id="1577976559">
              <w:marLeft w:val="0"/>
              <w:marRight w:val="0"/>
              <w:marTop w:val="0"/>
              <w:marBottom w:val="0"/>
              <w:divBdr>
                <w:top w:val="none" w:sz="0" w:space="0" w:color="auto"/>
                <w:left w:val="none" w:sz="0" w:space="0" w:color="auto"/>
                <w:bottom w:val="none" w:sz="0" w:space="0" w:color="auto"/>
                <w:right w:val="none" w:sz="0" w:space="0" w:color="auto"/>
              </w:divBdr>
            </w:div>
            <w:div w:id="473717985">
              <w:marLeft w:val="0"/>
              <w:marRight w:val="0"/>
              <w:marTop w:val="0"/>
              <w:marBottom w:val="0"/>
              <w:divBdr>
                <w:top w:val="none" w:sz="0" w:space="0" w:color="auto"/>
                <w:left w:val="none" w:sz="0" w:space="0" w:color="auto"/>
                <w:bottom w:val="none" w:sz="0" w:space="0" w:color="auto"/>
                <w:right w:val="none" w:sz="0" w:space="0" w:color="auto"/>
              </w:divBdr>
            </w:div>
            <w:div w:id="1238789022">
              <w:marLeft w:val="0"/>
              <w:marRight w:val="0"/>
              <w:marTop w:val="0"/>
              <w:marBottom w:val="0"/>
              <w:divBdr>
                <w:top w:val="none" w:sz="0" w:space="0" w:color="auto"/>
                <w:left w:val="none" w:sz="0" w:space="0" w:color="auto"/>
                <w:bottom w:val="none" w:sz="0" w:space="0" w:color="auto"/>
                <w:right w:val="none" w:sz="0" w:space="0" w:color="auto"/>
              </w:divBdr>
            </w:div>
            <w:div w:id="836575886">
              <w:marLeft w:val="0"/>
              <w:marRight w:val="0"/>
              <w:marTop w:val="0"/>
              <w:marBottom w:val="0"/>
              <w:divBdr>
                <w:top w:val="none" w:sz="0" w:space="0" w:color="auto"/>
                <w:left w:val="none" w:sz="0" w:space="0" w:color="auto"/>
                <w:bottom w:val="none" w:sz="0" w:space="0" w:color="auto"/>
                <w:right w:val="none" w:sz="0" w:space="0" w:color="auto"/>
              </w:divBdr>
            </w:div>
            <w:div w:id="994993130">
              <w:marLeft w:val="0"/>
              <w:marRight w:val="0"/>
              <w:marTop w:val="0"/>
              <w:marBottom w:val="0"/>
              <w:divBdr>
                <w:top w:val="none" w:sz="0" w:space="0" w:color="auto"/>
                <w:left w:val="none" w:sz="0" w:space="0" w:color="auto"/>
                <w:bottom w:val="none" w:sz="0" w:space="0" w:color="auto"/>
                <w:right w:val="none" w:sz="0" w:space="0" w:color="auto"/>
              </w:divBdr>
            </w:div>
            <w:div w:id="5456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05610">
      <w:bodyDiv w:val="1"/>
      <w:marLeft w:val="0"/>
      <w:marRight w:val="0"/>
      <w:marTop w:val="0"/>
      <w:marBottom w:val="0"/>
      <w:divBdr>
        <w:top w:val="none" w:sz="0" w:space="0" w:color="auto"/>
        <w:left w:val="none" w:sz="0" w:space="0" w:color="auto"/>
        <w:bottom w:val="none" w:sz="0" w:space="0" w:color="auto"/>
        <w:right w:val="none" w:sz="0" w:space="0" w:color="auto"/>
      </w:divBdr>
    </w:div>
    <w:div w:id="1138955107">
      <w:bodyDiv w:val="1"/>
      <w:marLeft w:val="0"/>
      <w:marRight w:val="0"/>
      <w:marTop w:val="0"/>
      <w:marBottom w:val="0"/>
      <w:divBdr>
        <w:top w:val="none" w:sz="0" w:space="0" w:color="auto"/>
        <w:left w:val="none" w:sz="0" w:space="0" w:color="auto"/>
        <w:bottom w:val="none" w:sz="0" w:space="0" w:color="auto"/>
        <w:right w:val="none" w:sz="0" w:space="0" w:color="auto"/>
      </w:divBdr>
    </w:div>
    <w:div w:id="1168256314">
      <w:bodyDiv w:val="1"/>
      <w:marLeft w:val="0"/>
      <w:marRight w:val="0"/>
      <w:marTop w:val="0"/>
      <w:marBottom w:val="0"/>
      <w:divBdr>
        <w:top w:val="none" w:sz="0" w:space="0" w:color="auto"/>
        <w:left w:val="none" w:sz="0" w:space="0" w:color="auto"/>
        <w:bottom w:val="none" w:sz="0" w:space="0" w:color="auto"/>
        <w:right w:val="none" w:sz="0" w:space="0" w:color="auto"/>
      </w:divBdr>
    </w:div>
    <w:div w:id="1179125862">
      <w:bodyDiv w:val="1"/>
      <w:marLeft w:val="0"/>
      <w:marRight w:val="0"/>
      <w:marTop w:val="0"/>
      <w:marBottom w:val="0"/>
      <w:divBdr>
        <w:top w:val="none" w:sz="0" w:space="0" w:color="auto"/>
        <w:left w:val="none" w:sz="0" w:space="0" w:color="auto"/>
        <w:bottom w:val="none" w:sz="0" w:space="0" w:color="auto"/>
        <w:right w:val="none" w:sz="0" w:space="0" w:color="auto"/>
      </w:divBdr>
    </w:div>
    <w:div w:id="1187522540">
      <w:bodyDiv w:val="1"/>
      <w:marLeft w:val="0"/>
      <w:marRight w:val="0"/>
      <w:marTop w:val="0"/>
      <w:marBottom w:val="0"/>
      <w:divBdr>
        <w:top w:val="none" w:sz="0" w:space="0" w:color="auto"/>
        <w:left w:val="none" w:sz="0" w:space="0" w:color="auto"/>
        <w:bottom w:val="none" w:sz="0" w:space="0" w:color="auto"/>
        <w:right w:val="none" w:sz="0" w:space="0" w:color="auto"/>
      </w:divBdr>
      <w:divsChild>
        <w:div w:id="1764956554">
          <w:marLeft w:val="0"/>
          <w:marRight w:val="0"/>
          <w:marTop w:val="0"/>
          <w:marBottom w:val="0"/>
          <w:divBdr>
            <w:top w:val="none" w:sz="0" w:space="0" w:color="auto"/>
            <w:left w:val="none" w:sz="0" w:space="0" w:color="auto"/>
            <w:bottom w:val="none" w:sz="0" w:space="0" w:color="auto"/>
            <w:right w:val="none" w:sz="0" w:space="0" w:color="auto"/>
          </w:divBdr>
          <w:divsChild>
            <w:div w:id="18378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06066">
      <w:bodyDiv w:val="1"/>
      <w:marLeft w:val="0"/>
      <w:marRight w:val="0"/>
      <w:marTop w:val="0"/>
      <w:marBottom w:val="0"/>
      <w:divBdr>
        <w:top w:val="none" w:sz="0" w:space="0" w:color="auto"/>
        <w:left w:val="none" w:sz="0" w:space="0" w:color="auto"/>
        <w:bottom w:val="none" w:sz="0" w:space="0" w:color="auto"/>
        <w:right w:val="none" w:sz="0" w:space="0" w:color="auto"/>
      </w:divBdr>
    </w:div>
    <w:div w:id="1204367190">
      <w:bodyDiv w:val="1"/>
      <w:marLeft w:val="0"/>
      <w:marRight w:val="0"/>
      <w:marTop w:val="0"/>
      <w:marBottom w:val="0"/>
      <w:divBdr>
        <w:top w:val="none" w:sz="0" w:space="0" w:color="auto"/>
        <w:left w:val="none" w:sz="0" w:space="0" w:color="auto"/>
        <w:bottom w:val="none" w:sz="0" w:space="0" w:color="auto"/>
        <w:right w:val="none" w:sz="0" w:space="0" w:color="auto"/>
      </w:divBdr>
    </w:div>
    <w:div w:id="1213611340">
      <w:bodyDiv w:val="1"/>
      <w:marLeft w:val="0"/>
      <w:marRight w:val="0"/>
      <w:marTop w:val="0"/>
      <w:marBottom w:val="0"/>
      <w:divBdr>
        <w:top w:val="none" w:sz="0" w:space="0" w:color="auto"/>
        <w:left w:val="none" w:sz="0" w:space="0" w:color="auto"/>
        <w:bottom w:val="none" w:sz="0" w:space="0" w:color="auto"/>
        <w:right w:val="none" w:sz="0" w:space="0" w:color="auto"/>
      </w:divBdr>
    </w:div>
    <w:div w:id="1214806180">
      <w:bodyDiv w:val="1"/>
      <w:marLeft w:val="0"/>
      <w:marRight w:val="0"/>
      <w:marTop w:val="0"/>
      <w:marBottom w:val="0"/>
      <w:divBdr>
        <w:top w:val="none" w:sz="0" w:space="0" w:color="auto"/>
        <w:left w:val="none" w:sz="0" w:space="0" w:color="auto"/>
        <w:bottom w:val="none" w:sz="0" w:space="0" w:color="auto"/>
        <w:right w:val="none" w:sz="0" w:space="0" w:color="auto"/>
      </w:divBdr>
    </w:div>
    <w:div w:id="1214922188">
      <w:bodyDiv w:val="1"/>
      <w:marLeft w:val="0"/>
      <w:marRight w:val="0"/>
      <w:marTop w:val="0"/>
      <w:marBottom w:val="0"/>
      <w:divBdr>
        <w:top w:val="none" w:sz="0" w:space="0" w:color="auto"/>
        <w:left w:val="none" w:sz="0" w:space="0" w:color="auto"/>
        <w:bottom w:val="none" w:sz="0" w:space="0" w:color="auto"/>
        <w:right w:val="none" w:sz="0" w:space="0" w:color="auto"/>
      </w:divBdr>
    </w:div>
    <w:div w:id="1220828463">
      <w:bodyDiv w:val="1"/>
      <w:marLeft w:val="0"/>
      <w:marRight w:val="0"/>
      <w:marTop w:val="0"/>
      <w:marBottom w:val="0"/>
      <w:divBdr>
        <w:top w:val="none" w:sz="0" w:space="0" w:color="auto"/>
        <w:left w:val="none" w:sz="0" w:space="0" w:color="auto"/>
        <w:bottom w:val="none" w:sz="0" w:space="0" w:color="auto"/>
        <w:right w:val="none" w:sz="0" w:space="0" w:color="auto"/>
      </w:divBdr>
    </w:div>
    <w:div w:id="1233392031">
      <w:bodyDiv w:val="1"/>
      <w:marLeft w:val="0"/>
      <w:marRight w:val="0"/>
      <w:marTop w:val="0"/>
      <w:marBottom w:val="0"/>
      <w:divBdr>
        <w:top w:val="none" w:sz="0" w:space="0" w:color="auto"/>
        <w:left w:val="none" w:sz="0" w:space="0" w:color="auto"/>
        <w:bottom w:val="none" w:sz="0" w:space="0" w:color="auto"/>
        <w:right w:val="none" w:sz="0" w:space="0" w:color="auto"/>
      </w:divBdr>
      <w:divsChild>
        <w:div w:id="1142044207">
          <w:marLeft w:val="0"/>
          <w:marRight w:val="0"/>
          <w:marTop w:val="0"/>
          <w:marBottom w:val="0"/>
          <w:divBdr>
            <w:top w:val="none" w:sz="0" w:space="0" w:color="auto"/>
            <w:left w:val="none" w:sz="0" w:space="0" w:color="auto"/>
            <w:bottom w:val="none" w:sz="0" w:space="0" w:color="auto"/>
            <w:right w:val="none" w:sz="0" w:space="0" w:color="auto"/>
          </w:divBdr>
        </w:div>
      </w:divsChild>
    </w:div>
    <w:div w:id="1263606276">
      <w:bodyDiv w:val="1"/>
      <w:marLeft w:val="0"/>
      <w:marRight w:val="0"/>
      <w:marTop w:val="0"/>
      <w:marBottom w:val="0"/>
      <w:divBdr>
        <w:top w:val="none" w:sz="0" w:space="0" w:color="auto"/>
        <w:left w:val="none" w:sz="0" w:space="0" w:color="auto"/>
        <w:bottom w:val="none" w:sz="0" w:space="0" w:color="auto"/>
        <w:right w:val="none" w:sz="0" w:space="0" w:color="auto"/>
      </w:divBdr>
    </w:div>
    <w:div w:id="1269969317">
      <w:bodyDiv w:val="1"/>
      <w:marLeft w:val="0"/>
      <w:marRight w:val="0"/>
      <w:marTop w:val="0"/>
      <w:marBottom w:val="0"/>
      <w:divBdr>
        <w:top w:val="none" w:sz="0" w:space="0" w:color="auto"/>
        <w:left w:val="none" w:sz="0" w:space="0" w:color="auto"/>
        <w:bottom w:val="none" w:sz="0" w:space="0" w:color="auto"/>
        <w:right w:val="none" w:sz="0" w:space="0" w:color="auto"/>
      </w:divBdr>
    </w:div>
    <w:div w:id="1274819986">
      <w:bodyDiv w:val="1"/>
      <w:marLeft w:val="0"/>
      <w:marRight w:val="0"/>
      <w:marTop w:val="0"/>
      <w:marBottom w:val="0"/>
      <w:divBdr>
        <w:top w:val="none" w:sz="0" w:space="0" w:color="auto"/>
        <w:left w:val="none" w:sz="0" w:space="0" w:color="auto"/>
        <w:bottom w:val="none" w:sz="0" w:space="0" w:color="auto"/>
        <w:right w:val="none" w:sz="0" w:space="0" w:color="auto"/>
      </w:divBdr>
      <w:divsChild>
        <w:div w:id="108283477">
          <w:marLeft w:val="0"/>
          <w:marRight w:val="0"/>
          <w:marTop w:val="0"/>
          <w:marBottom w:val="0"/>
          <w:divBdr>
            <w:top w:val="none" w:sz="0" w:space="0" w:color="auto"/>
            <w:left w:val="none" w:sz="0" w:space="0" w:color="auto"/>
            <w:bottom w:val="none" w:sz="0" w:space="0" w:color="auto"/>
            <w:right w:val="none" w:sz="0" w:space="0" w:color="auto"/>
          </w:divBdr>
          <w:divsChild>
            <w:div w:id="150300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13658">
      <w:bodyDiv w:val="1"/>
      <w:marLeft w:val="0"/>
      <w:marRight w:val="0"/>
      <w:marTop w:val="0"/>
      <w:marBottom w:val="0"/>
      <w:divBdr>
        <w:top w:val="none" w:sz="0" w:space="0" w:color="auto"/>
        <w:left w:val="none" w:sz="0" w:space="0" w:color="auto"/>
        <w:bottom w:val="none" w:sz="0" w:space="0" w:color="auto"/>
        <w:right w:val="none" w:sz="0" w:space="0" w:color="auto"/>
      </w:divBdr>
    </w:div>
    <w:div w:id="1291857209">
      <w:bodyDiv w:val="1"/>
      <w:marLeft w:val="0"/>
      <w:marRight w:val="0"/>
      <w:marTop w:val="0"/>
      <w:marBottom w:val="0"/>
      <w:divBdr>
        <w:top w:val="none" w:sz="0" w:space="0" w:color="auto"/>
        <w:left w:val="none" w:sz="0" w:space="0" w:color="auto"/>
        <w:bottom w:val="none" w:sz="0" w:space="0" w:color="auto"/>
        <w:right w:val="none" w:sz="0" w:space="0" w:color="auto"/>
      </w:divBdr>
    </w:div>
    <w:div w:id="1311056144">
      <w:bodyDiv w:val="1"/>
      <w:marLeft w:val="0"/>
      <w:marRight w:val="0"/>
      <w:marTop w:val="0"/>
      <w:marBottom w:val="0"/>
      <w:divBdr>
        <w:top w:val="none" w:sz="0" w:space="0" w:color="auto"/>
        <w:left w:val="none" w:sz="0" w:space="0" w:color="auto"/>
        <w:bottom w:val="none" w:sz="0" w:space="0" w:color="auto"/>
        <w:right w:val="none" w:sz="0" w:space="0" w:color="auto"/>
      </w:divBdr>
    </w:div>
    <w:div w:id="1313606776">
      <w:bodyDiv w:val="1"/>
      <w:marLeft w:val="0"/>
      <w:marRight w:val="0"/>
      <w:marTop w:val="0"/>
      <w:marBottom w:val="0"/>
      <w:divBdr>
        <w:top w:val="none" w:sz="0" w:space="0" w:color="auto"/>
        <w:left w:val="none" w:sz="0" w:space="0" w:color="auto"/>
        <w:bottom w:val="none" w:sz="0" w:space="0" w:color="auto"/>
        <w:right w:val="none" w:sz="0" w:space="0" w:color="auto"/>
      </w:divBdr>
      <w:divsChild>
        <w:div w:id="880825699">
          <w:marLeft w:val="0"/>
          <w:marRight w:val="0"/>
          <w:marTop w:val="0"/>
          <w:marBottom w:val="0"/>
          <w:divBdr>
            <w:top w:val="none" w:sz="0" w:space="0" w:color="auto"/>
            <w:left w:val="none" w:sz="0" w:space="0" w:color="auto"/>
            <w:bottom w:val="none" w:sz="0" w:space="0" w:color="auto"/>
            <w:right w:val="none" w:sz="0" w:space="0" w:color="auto"/>
          </w:divBdr>
        </w:div>
      </w:divsChild>
    </w:div>
    <w:div w:id="1314021205">
      <w:bodyDiv w:val="1"/>
      <w:marLeft w:val="0"/>
      <w:marRight w:val="0"/>
      <w:marTop w:val="0"/>
      <w:marBottom w:val="0"/>
      <w:divBdr>
        <w:top w:val="none" w:sz="0" w:space="0" w:color="auto"/>
        <w:left w:val="none" w:sz="0" w:space="0" w:color="auto"/>
        <w:bottom w:val="none" w:sz="0" w:space="0" w:color="auto"/>
        <w:right w:val="none" w:sz="0" w:space="0" w:color="auto"/>
      </w:divBdr>
    </w:div>
    <w:div w:id="1319071872">
      <w:bodyDiv w:val="1"/>
      <w:marLeft w:val="0"/>
      <w:marRight w:val="0"/>
      <w:marTop w:val="0"/>
      <w:marBottom w:val="0"/>
      <w:divBdr>
        <w:top w:val="none" w:sz="0" w:space="0" w:color="auto"/>
        <w:left w:val="none" w:sz="0" w:space="0" w:color="auto"/>
        <w:bottom w:val="none" w:sz="0" w:space="0" w:color="auto"/>
        <w:right w:val="none" w:sz="0" w:space="0" w:color="auto"/>
      </w:divBdr>
    </w:div>
    <w:div w:id="1319962857">
      <w:bodyDiv w:val="1"/>
      <w:marLeft w:val="0"/>
      <w:marRight w:val="0"/>
      <w:marTop w:val="0"/>
      <w:marBottom w:val="0"/>
      <w:divBdr>
        <w:top w:val="none" w:sz="0" w:space="0" w:color="auto"/>
        <w:left w:val="none" w:sz="0" w:space="0" w:color="auto"/>
        <w:bottom w:val="none" w:sz="0" w:space="0" w:color="auto"/>
        <w:right w:val="none" w:sz="0" w:space="0" w:color="auto"/>
      </w:divBdr>
      <w:divsChild>
        <w:div w:id="1073621287">
          <w:marLeft w:val="0"/>
          <w:marRight w:val="0"/>
          <w:marTop w:val="0"/>
          <w:marBottom w:val="0"/>
          <w:divBdr>
            <w:top w:val="none" w:sz="0" w:space="0" w:color="auto"/>
            <w:left w:val="none" w:sz="0" w:space="0" w:color="auto"/>
            <w:bottom w:val="none" w:sz="0" w:space="0" w:color="auto"/>
            <w:right w:val="none" w:sz="0" w:space="0" w:color="auto"/>
          </w:divBdr>
          <w:divsChild>
            <w:div w:id="198443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44929">
      <w:bodyDiv w:val="1"/>
      <w:marLeft w:val="0"/>
      <w:marRight w:val="0"/>
      <w:marTop w:val="0"/>
      <w:marBottom w:val="0"/>
      <w:divBdr>
        <w:top w:val="none" w:sz="0" w:space="0" w:color="auto"/>
        <w:left w:val="none" w:sz="0" w:space="0" w:color="auto"/>
        <w:bottom w:val="none" w:sz="0" w:space="0" w:color="auto"/>
        <w:right w:val="none" w:sz="0" w:space="0" w:color="auto"/>
      </w:divBdr>
      <w:divsChild>
        <w:div w:id="988703111">
          <w:marLeft w:val="0"/>
          <w:marRight w:val="0"/>
          <w:marTop w:val="0"/>
          <w:marBottom w:val="0"/>
          <w:divBdr>
            <w:top w:val="none" w:sz="0" w:space="0" w:color="auto"/>
            <w:left w:val="none" w:sz="0" w:space="0" w:color="auto"/>
            <w:bottom w:val="none" w:sz="0" w:space="0" w:color="auto"/>
            <w:right w:val="none" w:sz="0" w:space="0" w:color="auto"/>
          </w:divBdr>
          <w:divsChild>
            <w:div w:id="1285233938">
              <w:marLeft w:val="0"/>
              <w:marRight w:val="0"/>
              <w:marTop w:val="0"/>
              <w:marBottom w:val="0"/>
              <w:divBdr>
                <w:top w:val="none" w:sz="0" w:space="0" w:color="auto"/>
                <w:left w:val="none" w:sz="0" w:space="0" w:color="auto"/>
                <w:bottom w:val="none" w:sz="0" w:space="0" w:color="auto"/>
                <w:right w:val="none" w:sz="0" w:space="0" w:color="auto"/>
              </w:divBdr>
              <w:divsChild>
                <w:div w:id="434597427">
                  <w:marLeft w:val="0"/>
                  <w:marRight w:val="0"/>
                  <w:marTop w:val="0"/>
                  <w:marBottom w:val="0"/>
                  <w:divBdr>
                    <w:top w:val="none" w:sz="0" w:space="0" w:color="auto"/>
                    <w:left w:val="none" w:sz="0" w:space="0" w:color="auto"/>
                    <w:bottom w:val="none" w:sz="0" w:space="0" w:color="auto"/>
                    <w:right w:val="none" w:sz="0" w:space="0" w:color="auto"/>
                  </w:divBdr>
                  <w:divsChild>
                    <w:div w:id="981423804">
                      <w:marLeft w:val="0"/>
                      <w:marRight w:val="0"/>
                      <w:marTop w:val="0"/>
                      <w:marBottom w:val="0"/>
                      <w:divBdr>
                        <w:top w:val="none" w:sz="0" w:space="0" w:color="auto"/>
                        <w:left w:val="none" w:sz="0" w:space="0" w:color="auto"/>
                        <w:bottom w:val="none" w:sz="0" w:space="0" w:color="auto"/>
                        <w:right w:val="none" w:sz="0" w:space="0" w:color="auto"/>
                      </w:divBdr>
                      <w:divsChild>
                        <w:div w:id="63113738">
                          <w:marLeft w:val="0"/>
                          <w:marRight w:val="0"/>
                          <w:marTop w:val="0"/>
                          <w:marBottom w:val="0"/>
                          <w:divBdr>
                            <w:top w:val="none" w:sz="0" w:space="0" w:color="auto"/>
                            <w:left w:val="none" w:sz="0" w:space="0" w:color="auto"/>
                            <w:bottom w:val="none" w:sz="0" w:space="0" w:color="auto"/>
                            <w:right w:val="none" w:sz="0" w:space="0" w:color="auto"/>
                          </w:divBdr>
                          <w:divsChild>
                            <w:div w:id="1531146856">
                              <w:marLeft w:val="0"/>
                              <w:marRight w:val="0"/>
                              <w:marTop w:val="0"/>
                              <w:marBottom w:val="0"/>
                              <w:divBdr>
                                <w:top w:val="none" w:sz="0" w:space="0" w:color="auto"/>
                                <w:left w:val="none" w:sz="0" w:space="0" w:color="auto"/>
                                <w:bottom w:val="none" w:sz="0" w:space="0" w:color="auto"/>
                                <w:right w:val="none" w:sz="0" w:space="0" w:color="auto"/>
                              </w:divBdr>
                              <w:divsChild>
                                <w:div w:id="1621649351">
                                  <w:marLeft w:val="0"/>
                                  <w:marRight w:val="0"/>
                                  <w:marTop w:val="0"/>
                                  <w:marBottom w:val="0"/>
                                  <w:divBdr>
                                    <w:top w:val="none" w:sz="0" w:space="0" w:color="auto"/>
                                    <w:left w:val="none" w:sz="0" w:space="0" w:color="auto"/>
                                    <w:bottom w:val="none" w:sz="0" w:space="0" w:color="auto"/>
                                    <w:right w:val="none" w:sz="0" w:space="0" w:color="auto"/>
                                  </w:divBdr>
                                </w:div>
                              </w:divsChild>
                            </w:div>
                            <w:div w:id="69416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133426">
          <w:marLeft w:val="0"/>
          <w:marRight w:val="0"/>
          <w:marTop w:val="0"/>
          <w:marBottom w:val="0"/>
          <w:divBdr>
            <w:top w:val="none" w:sz="0" w:space="0" w:color="auto"/>
            <w:left w:val="none" w:sz="0" w:space="0" w:color="auto"/>
            <w:bottom w:val="none" w:sz="0" w:space="0" w:color="auto"/>
            <w:right w:val="none" w:sz="0" w:space="0" w:color="auto"/>
          </w:divBdr>
          <w:divsChild>
            <w:div w:id="1641157521">
              <w:marLeft w:val="0"/>
              <w:marRight w:val="0"/>
              <w:marTop w:val="0"/>
              <w:marBottom w:val="0"/>
              <w:divBdr>
                <w:top w:val="none" w:sz="0" w:space="0" w:color="auto"/>
                <w:left w:val="none" w:sz="0" w:space="0" w:color="auto"/>
                <w:bottom w:val="none" w:sz="0" w:space="0" w:color="auto"/>
                <w:right w:val="none" w:sz="0" w:space="0" w:color="auto"/>
              </w:divBdr>
              <w:divsChild>
                <w:div w:id="2068065896">
                  <w:marLeft w:val="0"/>
                  <w:marRight w:val="0"/>
                  <w:marTop w:val="0"/>
                  <w:marBottom w:val="0"/>
                  <w:divBdr>
                    <w:top w:val="none" w:sz="0" w:space="0" w:color="auto"/>
                    <w:left w:val="none" w:sz="0" w:space="0" w:color="auto"/>
                    <w:bottom w:val="none" w:sz="0" w:space="0" w:color="auto"/>
                    <w:right w:val="none" w:sz="0" w:space="0" w:color="auto"/>
                  </w:divBdr>
                  <w:divsChild>
                    <w:div w:id="3682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478037">
      <w:bodyDiv w:val="1"/>
      <w:marLeft w:val="0"/>
      <w:marRight w:val="0"/>
      <w:marTop w:val="0"/>
      <w:marBottom w:val="0"/>
      <w:divBdr>
        <w:top w:val="none" w:sz="0" w:space="0" w:color="auto"/>
        <w:left w:val="none" w:sz="0" w:space="0" w:color="auto"/>
        <w:bottom w:val="none" w:sz="0" w:space="0" w:color="auto"/>
        <w:right w:val="none" w:sz="0" w:space="0" w:color="auto"/>
      </w:divBdr>
    </w:div>
    <w:div w:id="1350138448">
      <w:bodyDiv w:val="1"/>
      <w:marLeft w:val="0"/>
      <w:marRight w:val="0"/>
      <w:marTop w:val="0"/>
      <w:marBottom w:val="0"/>
      <w:divBdr>
        <w:top w:val="none" w:sz="0" w:space="0" w:color="auto"/>
        <w:left w:val="none" w:sz="0" w:space="0" w:color="auto"/>
        <w:bottom w:val="none" w:sz="0" w:space="0" w:color="auto"/>
        <w:right w:val="none" w:sz="0" w:space="0" w:color="auto"/>
      </w:divBdr>
    </w:div>
    <w:div w:id="1355155571">
      <w:bodyDiv w:val="1"/>
      <w:marLeft w:val="0"/>
      <w:marRight w:val="0"/>
      <w:marTop w:val="0"/>
      <w:marBottom w:val="0"/>
      <w:divBdr>
        <w:top w:val="none" w:sz="0" w:space="0" w:color="auto"/>
        <w:left w:val="none" w:sz="0" w:space="0" w:color="auto"/>
        <w:bottom w:val="none" w:sz="0" w:space="0" w:color="auto"/>
        <w:right w:val="none" w:sz="0" w:space="0" w:color="auto"/>
      </w:divBdr>
    </w:div>
    <w:div w:id="1361055838">
      <w:bodyDiv w:val="1"/>
      <w:marLeft w:val="0"/>
      <w:marRight w:val="0"/>
      <w:marTop w:val="0"/>
      <w:marBottom w:val="0"/>
      <w:divBdr>
        <w:top w:val="none" w:sz="0" w:space="0" w:color="auto"/>
        <w:left w:val="none" w:sz="0" w:space="0" w:color="auto"/>
        <w:bottom w:val="none" w:sz="0" w:space="0" w:color="auto"/>
        <w:right w:val="none" w:sz="0" w:space="0" w:color="auto"/>
      </w:divBdr>
    </w:div>
    <w:div w:id="1365593684">
      <w:bodyDiv w:val="1"/>
      <w:marLeft w:val="0"/>
      <w:marRight w:val="0"/>
      <w:marTop w:val="0"/>
      <w:marBottom w:val="0"/>
      <w:divBdr>
        <w:top w:val="none" w:sz="0" w:space="0" w:color="auto"/>
        <w:left w:val="none" w:sz="0" w:space="0" w:color="auto"/>
        <w:bottom w:val="none" w:sz="0" w:space="0" w:color="auto"/>
        <w:right w:val="none" w:sz="0" w:space="0" w:color="auto"/>
      </w:divBdr>
    </w:div>
    <w:div w:id="1369338441">
      <w:bodyDiv w:val="1"/>
      <w:marLeft w:val="0"/>
      <w:marRight w:val="0"/>
      <w:marTop w:val="0"/>
      <w:marBottom w:val="0"/>
      <w:divBdr>
        <w:top w:val="none" w:sz="0" w:space="0" w:color="auto"/>
        <w:left w:val="none" w:sz="0" w:space="0" w:color="auto"/>
        <w:bottom w:val="none" w:sz="0" w:space="0" w:color="auto"/>
        <w:right w:val="none" w:sz="0" w:space="0" w:color="auto"/>
      </w:divBdr>
    </w:div>
    <w:div w:id="1378630207">
      <w:bodyDiv w:val="1"/>
      <w:marLeft w:val="0"/>
      <w:marRight w:val="0"/>
      <w:marTop w:val="0"/>
      <w:marBottom w:val="0"/>
      <w:divBdr>
        <w:top w:val="none" w:sz="0" w:space="0" w:color="auto"/>
        <w:left w:val="none" w:sz="0" w:space="0" w:color="auto"/>
        <w:bottom w:val="none" w:sz="0" w:space="0" w:color="auto"/>
        <w:right w:val="none" w:sz="0" w:space="0" w:color="auto"/>
      </w:divBdr>
    </w:div>
    <w:div w:id="1385329899">
      <w:bodyDiv w:val="1"/>
      <w:marLeft w:val="0"/>
      <w:marRight w:val="0"/>
      <w:marTop w:val="0"/>
      <w:marBottom w:val="0"/>
      <w:divBdr>
        <w:top w:val="none" w:sz="0" w:space="0" w:color="auto"/>
        <w:left w:val="none" w:sz="0" w:space="0" w:color="auto"/>
        <w:bottom w:val="none" w:sz="0" w:space="0" w:color="auto"/>
        <w:right w:val="none" w:sz="0" w:space="0" w:color="auto"/>
      </w:divBdr>
    </w:div>
    <w:div w:id="1398941281">
      <w:bodyDiv w:val="1"/>
      <w:marLeft w:val="0"/>
      <w:marRight w:val="0"/>
      <w:marTop w:val="0"/>
      <w:marBottom w:val="0"/>
      <w:divBdr>
        <w:top w:val="none" w:sz="0" w:space="0" w:color="auto"/>
        <w:left w:val="none" w:sz="0" w:space="0" w:color="auto"/>
        <w:bottom w:val="none" w:sz="0" w:space="0" w:color="auto"/>
        <w:right w:val="none" w:sz="0" w:space="0" w:color="auto"/>
      </w:divBdr>
    </w:div>
    <w:div w:id="1408650294">
      <w:bodyDiv w:val="1"/>
      <w:marLeft w:val="0"/>
      <w:marRight w:val="0"/>
      <w:marTop w:val="0"/>
      <w:marBottom w:val="0"/>
      <w:divBdr>
        <w:top w:val="none" w:sz="0" w:space="0" w:color="auto"/>
        <w:left w:val="none" w:sz="0" w:space="0" w:color="auto"/>
        <w:bottom w:val="none" w:sz="0" w:space="0" w:color="auto"/>
        <w:right w:val="none" w:sz="0" w:space="0" w:color="auto"/>
      </w:divBdr>
    </w:div>
    <w:div w:id="1412265749">
      <w:bodyDiv w:val="1"/>
      <w:marLeft w:val="0"/>
      <w:marRight w:val="0"/>
      <w:marTop w:val="0"/>
      <w:marBottom w:val="0"/>
      <w:divBdr>
        <w:top w:val="none" w:sz="0" w:space="0" w:color="auto"/>
        <w:left w:val="none" w:sz="0" w:space="0" w:color="auto"/>
        <w:bottom w:val="none" w:sz="0" w:space="0" w:color="auto"/>
        <w:right w:val="none" w:sz="0" w:space="0" w:color="auto"/>
      </w:divBdr>
      <w:divsChild>
        <w:div w:id="837502778">
          <w:marLeft w:val="0"/>
          <w:marRight w:val="0"/>
          <w:marTop w:val="0"/>
          <w:marBottom w:val="0"/>
          <w:divBdr>
            <w:top w:val="none" w:sz="0" w:space="0" w:color="auto"/>
            <w:left w:val="none" w:sz="0" w:space="0" w:color="auto"/>
            <w:bottom w:val="none" w:sz="0" w:space="0" w:color="auto"/>
            <w:right w:val="none" w:sz="0" w:space="0" w:color="auto"/>
          </w:divBdr>
          <w:divsChild>
            <w:div w:id="77598045">
              <w:marLeft w:val="0"/>
              <w:marRight w:val="0"/>
              <w:marTop w:val="0"/>
              <w:marBottom w:val="0"/>
              <w:divBdr>
                <w:top w:val="none" w:sz="0" w:space="0" w:color="auto"/>
                <w:left w:val="none" w:sz="0" w:space="0" w:color="auto"/>
                <w:bottom w:val="none" w:sz="0" w:space="0" w:color="auto"/>
                <w:right w:val="none" w:sz="0" w:space="0" w:color="auto"/>
              </w:divBdr>
              <w:divsChild>
                <w:div w:id="1647205673">
                  <w:marLeft w:val="0"/>
                  <w:marRight w:val="0"/>
                  <w:marTop w:val="0"/>
                  <w:marBottom w:val="0"/>
                  <w:divBdr>
                    <w:top w:val="none" w:sz="0" w:space="0" w:color="auto"/>
                    <w:left w:val="none" w:sz="0" w:space="0" w:color="auto"/>
                    <w:bottom w:val="none" w:sz="0" w:space="0" w:color="auto"/>
                    <w:right w:val="none" w:sz="0" w:space="0" w:color="auto"/>
                  </w:divBdr>
                </w:div>
              </w:divsChild>
            </w:div>
            <w:div w:id="575172200">
              <w:marLeft w:val="0"/>
              <w:marRight w:val="0"/>
              <w:marTop w:val="0"/>
              <w:marBottom w:val="0"/>
              <w:divBdr>
                <w:top w:val="none" w:sz="0" w:space="0" w:color="auto"/>
                <w:left w:val="none" w:sz="0" w:space="0" w:color="auto"/>
                <w:bottom w:val="none" w:sz="0" w:space="0" w:color="auto"/>
                <w:right w:val="none" w:sz="0" w:space="0" w:color="auto"/>
              </w:divBdr>
            </w:div>
          </w:divsChild>
        </w:div>
        <w:div w:id="608392658">
          <w:marLeft w:val="0"/>
          <w:marRight w:val="0"/>
          <w:marTop w:val="0"/>
          <w:marBottom w:val="0"/>
          <w:divBdr>
            <w:top w:val="none" w:sz="0" w:space="0" w:color="auto"/>
            <w:left w:val="none" w:sz="0" w:space="0" w:color="auto"/>
            <w:bottom w:val="none" w:sz="0" w:space="0" w:color="auto"/>
            <w:right w:val="none" w:sz="0" w:space="0" w:color="auto"/>
          </w:divBdr>
          <w:divsChild>
            <w:div w:id="741411569">
              <w:marLeft w:val="0"/>
              <w:marRight w:val="0"/>
              <w:marTop w:val="0"/>
              <w:marBottom w:val="0"/>
              <w:divBdr>
                <w:top w:val="none" w:sz="0" w:space="0" w:color="auto"/>
                <w:left w:val="none" w:sz="0" w:space="0" w:color="auto"/>
                <w:bottom w:val="none" w:sz="0" w:space="0" w:color="auto"/>
                <w:right w:val="none" w:sz="0" w:space="0" w:color="auto"/>
              </w:divBdr>
              <w:divsChild>
                <w:div w:id="193277553">
                  <w:marLeft w:val="0"/>
                  <w:marRight w:val="0"/>
                  <w:marTop w:val="0"/>
                  <w:marBottom w:val="0"/>
                  <w:divBdr>
                    <w:top w:val="none" w:sz="0" w:space="0" w:color="auto"/>
                    <w:left w:val="none" w:sz="0" w:space="0" w:color="auto"/>
                    <w:bottom w:val="none" w:sz="0" w:space="0" w:color="auto"/>
                    <w:right w:val="none" w:sz="0" w:space="0" w:color="auto"/>
                  </w:divBdr>
                </w:div>
              </w:divsChild>
            </w:div>
            <w:div w:id="1437753442">
              <w:marLeft w:val="0"/>
              <w:marRight w:val="0"/>
              <w:marTop w:val="0"/>
              <w:marBottom w:val="0"/>
              <w:divBdr>
                <w:top w:val="none" w:sz="0" w:space="0" w:color="auto"/>
                <w:left w:val="none" w:sz="0" w:space="0" w:color="auto"/>
                <w:bottom w:val="none" w:sz="0" w:space="0" w:color="auto"/>
                <w:right w:val="none" w:sz="0" w:space="0" w:color="auto"/>
              </w:divBdr>
            </w:div>
          </w:divsChild>
        </w:div>
        <w:div w:id="1892496580">
          <w:marLeft w:val="0"/>
          <w:marRight w:val="0"/>
          <w:marTop w:val="0"/>
          <w:marBottom w:val="0"/>
          <w:divBdr>
            <w:top w:val="none" w:sz="0" w:space="0" w:color="auto"/>
            <w:left w:val="none" w:sz="0" w:space="0" w:color="auto"/>
            <w:bottom w:val="none" w:sz="0" w:space="0" w:color="auto"/>
            <w:right w:val="none" w:sz="0" w:space="0" w:color="auto"/>
          </w:divBdr>
          <w:divsChild>
            <w:div w:id="950207419">
              <w:marLeft w:val="0"/>
              <w:marRight w:val="0"/>
              <w:marTop w:val="0"/>
              <w:marBottom w:val="0"/>
              <w:divBdr>
                <w:top w:val="none" w:sz="0" w:space="0" w:color="auto"/>
                <w:left w:val="none" w:sz="0" w:space="0" w:color="auto"/>
                <w:bottom w:val="none" w:sz="0" w:space="0" w:color="auto"/>
                <w:right w:val="none" w:sz="0" w:space="0" w:color="auto"/>
              </w:divBdr>
              <w:divsChild>
                <w:div w:id="1750495445">
                  <w:marLeft w:val="0"/>
                  <w:marRight w:val="0"/>
                  <w:marTop w:val="0"/>
                  <w:marBottom w:val="0"/>
                  <w:divBdr>
                    <w:top w:val="none" w:sz="0" w:space="0" w:color="auto"/>
                    <w:left w:val="none" w:sz="0" w:space="0" w:color="auto"/>
                    <w:bottom w:val="none" w:sz="0" w:space="0" w:color="auto"/>
                    <w:right w:val="none" w:sz="0" w:space="0" w:color="auto"/>
                  </w:divBdr>
                </w:div>
              </w:divsChild>
            </w:div>
            <w:div w:id="9105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06706">
      <w:bodyDiv w:val="1"/>
      <w:marLeft w:val="0"/>
      <w:marRight w:val="0"/>
      <w:marTop w:val="0"/>
      <w:marBottom w:val="0"/>
      <w:divBdr>
        <w:top w:val="none" w:sz="0" w:space="0" w:color="auto"/>
        <w:left w:val="none" w:sz="0" w:space="0" w:color="auto"/>
        <w:bottom w:val="none" w:sz="0" w:space="0" w:color="auto"/>
        <w:right w:val="none" w:sz="0" w:space="0" w:color="auto"/>
      </w:divBdr>
      <w:divsChild>
        <w:div w:id="583611141">
          <w:marLeft w:val="0"/>
          <w:marRight w:val="0"/>
          <w:marTop w:val="0"/>
          <w:marBottom w:val="0"/>
          <w:divBdr>
            <w:top w:val="none" w:sz="0" w:space="0" w:color="auto"/>
            <w:left w:val="none" w:sz="0" w:space="0" w:color="auto"/>
            <w:bottom w:val="none" w:sz="0" w:space="0" w:color="auto"/>
            <w:right w:val="none" w:sz="0" w:space="0" w:color="auto"/>
          </w:divBdr>
          <w:divsChild>
            <w:div w:id="18776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5099">
      <w:bodyDiv w:val="1"/>
      <w:marLeft w:val="0"/>
      <w:marRight w:val="0"/>
      <w:marTop w:val="0"/>
      <w:marBottom w:val="0"/>
      <w:divBdr>
        <w:top w:val="none" w:sz="0" w:space="0" w:color="auto"/>
        <w:left w:val="none" w:sz="0" w:space="0" w:color="auto"/>
        <w:bottom w:val="none" w:sz="0" w:space="0" w:color="auto"/>
        <w:right w:val="none" w:sz="0" w:space="0" w:color="auto"/>
      </w:divBdr>
    </w:div>
    <w:div w:id="1422602063">
      <w:bodyDiv w:val="1"/>
      <w:marLeft w:val="0"/>
      <w:marRight w:val="0"/>
      <w:marTop w:val="0"/>
      <w:marBottom w:val="0"/>
      <w:divBdr>
        <w:top w:val="none" w:sz="0" w:space="0" w:color="auto"/>
        <w:left w:val="none" w:sz="0" w:space="0" w:color="auto"/>
        <w:bottom w:val="none" w:sz="0" w:space="0" w:color="auto"/>
        <w:right w:val="none" w:sz="0" w:space="0" w:color="auto"/>
      </w:divBdr>
      <w:divsChild>
        <w:div w:id="1275943512">
          <w:marLeft w:val="0"/>
          <w:marRight w:val="0"/>
          <w:marTop w:val="0"/>
          <w:marBottom w:val="0"/>
          <w:divBdr>
            <w:top w:val="none" w:sz="0" w:space="0" w:color="auto"/>
            <w:left w:val="none" w:sz="0" w:space="0" w:color="auto"/>
            <w:bottom w:val="none" w:sz="0" w:space="0" w:color="auto"/>
            <w:right w:val="none" w:sz="0" w:space="0" w:color="auto"/>
          </w:divBdr>
          <w:divsChild>
            <w:div w:id="1624655175">
              <w:marLeft w:val="0"/>
              <w:marRight w:val="0"/>
              <w:marTop w:val="0"/>
              <w:marBottom w:val="0"/>
              <w:divBdr>
                <w:top w:val="none" w:sz="0" w:space="0" w:color="auto"/>
                <w:left w:val="none" w:sz="0" w:space="0" w:color="auto"/>
                <w:bottom w:val="none" w:sz="0" w:space="0" w:color="auto"/>
                <w:right w:val="none" w:sz="0" w:space="0" w:color="auto"/>
              </w:divBdr>
              <w:divsChild>
                <w:div w:id="1738817840">
                  <w:marLeft w:val="0"/>
                  <w:marRight w:val="0"/>
                  <w:marTop w:val="0"/>
                  <w:marBottom w:val="0"/>
                  <w:divBdr>
                    <w:top w:val="none" w:sz="0" w:space="0" w:color="auto"/>
                    <w:left w:val="none" w:sz="0" w:space="0" w:color="auto"/>
                    <w:bottom w:val="none" w:sz="0" w:space="0" w:color="auto"/>
                    <w:right w:val="none" w:sz="0" w:space="0" w:color="auto"/>
                  </w:divBdr>
                  <w:divsChild>
                    <w:div w:id="189762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440762">
          <w:marLeft w:val="0"/>
          <w:marRight w:val="0"/>
          <w:marTop w:val="0"/>
          <w:marBottom w:val="0"/>
          <w:divBdr>
            <w:top w:val="none" w:sz="0" w:space="0" w:color="auto"/>
            <w:left w:val="none" w:sz="0" w:space="0" w:color="auto"/>
            <w:bottom w:val="none" w:sz="0" w:space="0" w:color="auto"/>
            <w:right w:val="none" w:sz="0" w:space="0" w:color="auto"/>
          </w:divBdr>
          <w:divsChild>
            <w:div w:id="1362632180">
              <w:marLeft w:val="0"/>
              <w:marRight w:val="0"/>
              <w:marTop w:val="0"/>
              <w:marBottom w:val="0"/>
              <w:divBdr>
                <w:top w:val="none" w:sz="0" w:space="0" w:color="auto"/>
                <w:left w:val="none" w:sz="0" w:space="0" w:color="auto"/>
                <w:bottom w:val="none" w:sz="0" w:space="0" w:color="auto"/>
                <w:right w:val="none" w:sz="0" w:space="0" w:color="auto"/>
              </w:divBdr>
              <w:divsChild>
                <w:div w:id="1286734800">
                  <w:marLeft w:val="0"/>
                  <w:marRight w:val="0"/>
                  <w:marTop w:val="0"/>
                  <w:marBottom w:val="0"/>
                  <w:divBdr>
                    <w:top w:val="none" w:sz="0" w:space="0" w:color="auto"/>
                    <w:left w:val="none" w:sz="0" w:space="0" w:color="auto"/>
                    <w:bottom w:val="none" w:sz="0" w:space="0" w:color="auto"/>
                    <w:right w:val="none" w:sz="0" w:space="0" w:color="auto"/>
                  </w:divBdr>
                  <w:divsChild>
                    <w:div w:id="201321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23082">
      <w:bodyDiv w:val="1"/>
      <w:marLeft w:val="0"/>
      <w:marRight w:val="0"/>
      <w:marTop w:val="0"/>
      <w:marBottom w:val="0"/>
      <w:divBdr>
        <w:top w:val="none" w:sz="0" w:space="0" w:color="auto"/>
        <w:left w:val="none" w:sz="0" w:space="0" w:color="auto"/>
        <w:bottom w:val="none" w:sz="0" w:space="0" w:color="auto"/>
        <w:right w:val="none" w:sz="0" w:space="0" w:color="auto"/>
      </w:divBdr>
    </w:div>
    <w:div w:id="1431925472">
      <w:bodyDiv w:val="1"/>
      <w:marLeft w:val="0"/>
      <w:marRight w:val="0"/>
      <w:marTop w:val="0"/>
      <w:marBottom w:val="0"/>
      <w:divBdr>
        <w:top w:val="none" w:sz="0" w:space="0" w:color="auto"/>
        <w:left w:val="none" w:sz="0" w:space="0" w:color="auto"/>
        <w:bottom w:val="none" w:sz="0" w:space="0" w:color="auto"/>
        <w:right w:val="none" w:sz="0" w:space="0" w:color="auto"/>
      </w:divBdr>
    </w:div>
    <w:div w:id="1436048714">
      <w:bodyDiv w:val="1"/>
      <w:marLeft w:val="0"/>
      <w:marRight w:val="0"/>
      <w:marTop w:val="0"/>
      <w:marBottom w:val="0"/>
      <w:divBdr>
        <w:top w:val="none" w:sz="0" w:space="0" w:color="auto"/>
        <w:left w:val="none" w:sz="0" w:space="0" w:color="auto"/>
        <w:bottom w:val="none" w:sz="0" w:space="0" w:color="auto"/>
        <w:right w:val="none" w:sz="0" w:space="0" w:color="auto"/>
      </w:divBdr>
    </w:div>
    <w:div w:id="1441410128">
      <w:bodyDiv w:val="1"/>
      <w:marLeft w:val="0"/>
      <w:marRight w:val="0"/>
      <w:marTop w:val="0"/>
      <w:marBottom w:val="0"/>
      <w:divBdr>
        <w:top w:val="none" w:sz="0" w:space="0" w:color="auto"/>
        <w:left w:val="none" w:sz="0" w:space="0" w:color="auto"/>
        <w:bottom w:val="none" w:sz="0" w:space="0" w:color="auto"/>
        <w:right w:val="none" w:sz="0" w:space="0" w:color="auto"/>
      </w:divBdr>
      <w:divsChild>
        <w:div w:id="1631323932">
          <w:marLeft w:val="0"/>
          <w:marRight w:val="0"/>
          <w:marTop w:val="0"/>
          <w:marBottom w:val="0"/>
          <w:divBdr>
            <w:top w:val="none" w:sz="0" w:space="0" w:color="auto"/>
            <w:left w:val="none" w:sz="0" w:space="0" w:color="auto"/>
            <w:bottom w:val="none" w:sz="0" w:space="0" w:color="auto"/>
            <w:right w:val="none" w:sz="0" w:space="0" w:color="auto"/>
          </w:divBdr>
          <w:divsChild>
            <w:div w:id="1225340237">
              <w:marLeft w:val="0"/>
              <w:marRight w:val="0"/>
              <w:marTop w:val="0"/>
              <w:marBottom w:val="0"/>
              <w:divBdr>
                <w:top w:val="none" w:sz="0" w:space="0" w:color="auto"/>
                <w:left w:val="none" w:sz="0" w:space="0" w:color="auto"/>
                <w:bottom w:val="none" w:sz="0" w:space="0" w:color="auto"/>
                <w:right w:val="none" w:sz="0" w:space="0" w:color="auto"/>
              </w:divBdr>
            </w:div>
            <w:div w:id="1600748504">
              <w:marLeft w:val="0"/>
              <w:marRight w:val="0"/>
              <w:marTop w:val="0"/>
              <w:marBottom w:val="0"/>
              <w:divBdr>
                <w:top w:val="none" w:sz="0" w:space="0" w:color="auto"/>
                <w:left w:val="none" w:sz="0" w:space="0" w:color="auto"/>
                <w:bottom w:val="none" w:sz="0" w:space="0" w:color="auto"/>
                <w:right w:val="none" w:sz="0" w:space="0" w:color="auto"/>
              </w:divBdr>
            </w:div>
            <w:div w:id="1296980929">
              <w:marLeft w:val="0"/>
              <w:marRight w:val="0"/>
              <w:marTop w:val="0"/>
              <w:marBottom w:val="0"/>
              <w:divBdr>
                <w:top w:val="none" w:sz="0" w:space="0" w:color="auto"/>
                <w:left w:val="none" w:sz="0" w:space="0" w:color="auto"/>
                <w:bottom w:val="none" w:sz="0" w:space="0" w:color="auto"/>
                <w:right w:val="none" w:sz="0" w:space="0" w:color="auto"/>
              </w:divBdr>
            </w:div>
            <w:div w:id="606043590">
              <w:marLeft w:val="0"/>
              <w:marRight w:val="0"/>
              <w:marTop w:val="0"/>
              <w:marBottom w:val="0"/>
              <w:divBdr>
                <w:top w:val="none" w:sz="0" w:space="0" w:color="auto"/>
                <w:left w:val="none" w:sz="0" w:space="0" w:color="auto"/>
                <w:bottom w:val="none" w:sz="0" w:space="0" w:color="auto"/>
                <w:right w:val="none" w:sz="0" w:space="0" w:color="auto"/>
              </w:divBdr>
            </w:div>
            <w:div w:id="1056705009">
              <w:marLeft w:val="0"/>
              <w:marRight w:val="0"/>
              <w:marTop w:val="0"/>
              <w:marBottom w:val="0"/>
              <w:divBdr>
                <w:top w:val="none" w:sz="0" w:space="0" w:color="auto"/>
                <w:left w:val="none" w:sz="0" w:space="0" w:color="auto"/>
                <w:bottom w:val="none" w:sz="0" w:space="0" w:color="auto"/>
                <w:right w:val="none" w:sz="0" w:space="0" w:color="auto"/>
              </w:divBdr>
            </w:div>
            <w:div w:id="1952585085">
              <w:marLeft w:val="0"/>
              <w:marRight w:val="0"/>
              <w:marTop w:val="0"/>
              <w:marBottom w:val="0"/>
              <w:divBdr>
                <w:top w:val="none" w:sz="0" w:space="0" w:color="auto"/>
                <w:left w:val="none" w:sz="0" w:space="0" w:color="auto"/>
                <w:bottom w:val="none" w:sz="0" w:space="0" w:color="auto"/>
                <w:right w:val="none" w:sz="0" w:space="0" w:color="auto"/>
              </w:divBdr>
            </w:div>
            <w:div w:id="1579170068">
              <w:marLeft w:val="0"/>
              <w:marRight w:val="0"/>
              <w:marTop w:val="0"/>
              <w:marBottom w:val="0"/>
              <w:divBdr>
                <w:top w:val="none" w:sz="0" w:space="0" w:color="auto"/>
                <w:left w:val="none" w:sz="0" w:space="0" w:color="auto"/>
                <w:bottom w:val="none" w:sz="0" w:space="0" w:color="auto"/>
                <w:right w:val="none" w:sz="0" w:space="0" w:color="auto"/>
              </w:divBdr>
            </w:div>
            <w:div w:id="1440566368">
              <w:marLeft w:val="0"/>
              <w:marRight w:val="0"/>
              <w:marTop w:val="0"/>
              <w:marBottom w:val="0"/>
              <w:divBdr>
                <w:top w:val="none" w:sz="0" w:space="0" w:color="auto"/>
                <w:left w:val="none" w:sz="0" w:space="0" w:color="auto"/>
                <w:bottom w:val="none" w:sz="0" w:space="0" w:color="auto"/>
                <w:right w:val="none" w:sz="0" w:space="0" w:color="auto"/>
              </w:divBdr>
            </w:div>
            <w:div w:id="495072614">
              <w:marLeft w:val="0"/>
              <w:marRight w:val="0"/>
              <w:marTop w:val="0"/>
              <w:marBottom w:val="0"/>
              <w:divBdr>
                <w:top w:val="none" w:sz="0" w:space="0" w:color="auto"/>
                <w:left w:val="none" w:sz="0" w:space="0" w:color="auto"/>
                <w:bottom w:val="none" w:sz="0" w:space="0" w:color="auto"/>
                <w:right w:val="none" w:sz="0" w:space="0" w:color="auto"/>
              </w:divBdr>
            </w:div>
            <w:div w:id="706104722">
              <w:marLeft w:val="0"/>
              <w:marRight w:val="0"/>
              <w:marTop w:val="0"/>
              <w:marBottom w:val="0"/>
              <w:divBdr>
                <w:top w:val="none" w:sz="0" w:space="0" w:color="auto"/>
                <w:left w:val="none" w:sz="0" w:space="0" w:color="auto"/>
                <w:bottom w:val="none" w:sz="0" w:space="0" w:color="auto"/>
                <w:right w:val="none" w:sz="0" w:space="0" w:color="auto"/>
              </w:divBdr>
            </w:div>
            <w:div w:id="26377059">
              <w:marLeft w:val="0"/>
              <w:marRight w:val="0"/>
              <w:marTop w:val="0"/>
              <w:marBottom w:val="0"/>
              <w:divBdr>
                <w:top w:val="none" w:sz="0" w:space="0" w:color="auto"/>
                <w:left w:val="none" w:sz="0" w:space="0" w:color="auto"/>
                <w:bottom w:val="none" w:sz="0" w:space="0" w:color="auto"/>
                <w:right w:val="none" w:sz="0" w:space="0" w:color="auto"/>
              </w:divBdr>
            </w:div>
            <w:div w:id="707461182">
              <w:marLeft w:val="0"/>
              <w:marRight w:val="0"/>
              <w:marTop w:val="0"/>
              <w:marBottom w:val="0"/>
              <w:divBdr>
                <w:top w:val="none" w:sz="0" w:space="0" w:color="auto"/>
                <w:left w:val="none" w:sz="0" w:space="0" w:color="auto"/>
                <w:bottom w:val="none" w:sz="0" w:space="0" w:color="auto"/>
                <w:right w:val="none" w:sz="0" w:space="0" w:color="auto"/>
              </w:divBdr>
            </w:div>
            <w:div w:id="1103187487">
              <w:marLeft w:val="0"/>
              <w:marRight w:val="0"/>
              <w:marTop w:val="0"/>
              <w:marBottom w:val="0"/>
              <w:divBdr>
                <w:top w:val="none" w:sz="0" w:space="0" w:color="auto"/>
                <w:left w:val="none" w:sz="0" w:space="0" w:color="auto"/>
                <w:bottom w:val="none" w:sz="0" w:space="0" w:color="auto"/>
                <w:right w:val="none" w:sz="0" w:space="0" w:color="auto"/>
              </w:divBdr>
            </w:div>
            <w:div w:id="681468144">
              <w:marLeft w:val="0"/>
              <w:marRight w:val="0"/>
              <w:marTop w:val="0"/>
              <w:marBottom w:val="0"/>
              <w:divBdr>
                <w:top w:val="none" w:sz="0" w:space="0" w:color="auto"/>
                <w:left w:val="none" w:sz="0" w:space="0" w:color="auto"/>
                <w:bottom w:val="none" w:sz="0" w:space="0" w:color="auto"/>
                <w:right w:val="none" w:sz="0" w:space="0" w:color="auto"/>
              </w:divBdr>
            </w:div>
            <w:div w:id="1904948442">
              <w:marLeft w:val="0"/>
              <w:marRight w:val="0"/>
              <w:marTop w:val="0"/>
              <w:marBottom w:val="0"/>
              <w:divBdr>
                <w:top w:val="none" w:sz="0" w:space="0" w:color="auto"/>
                <w:left w:val="none" w:sz="0" w:space="0" w:color="auto"/>
                <w:bottom w:val="none" w:sz="0" w:space="0" w:color="auto"/>
                <w:right w:val="none" w:sz="0" w:space="0" w:color="auto"/>
              </w:divBdr>
            </w:div>
            <w:div w:id="825781041">
              <w:marLeft w:val="0"/>
              <w:marRight w:val="0"/>
              <w:marTop w:val="0"/>
              <w:marBottom w:val="0"/>
              <w:divBdr>
                <w:top w:val="none" w:sz="0" w:space="0" w:color="auto"/>
                <w:left w:val="none" w:sz="0" w:space="0" w:color="auto"/>
                <w:bottom w:val="none" w:sz="0" w:space="0" w:color="auto"/>
                <w:right w:val="none" w:sz="0" w:space="0" w:color="auto"/>
              </w:divBdr>
            </w:div>
            <w:div w:id="1904487444">
              <w:marLeft w:val="0"/>
              <w:marRight w:val="0"/>
              <w:marTop w:val="0"/>
              <w:marBottom w:val="0"/>
              <w:divBdr>
                <w:top w:val="none" w:sz="0" w:space="0" w:color="auto"/>
                <w:left w:val="none" w:sz="0" w:space="0" w:color="auto"/>
                <w:bottom w:val="none" w:sz="0" w:space="0" w:color="auto"/>
                <w:right w:val="none" w:sz="0" w:space="0" w:color="auto"/>
              </w:divBdr>
            </w:div>
            <w:div w:id="530341844">
              <w:marLeft w:val="0"/>
              <w:marRight w:val="0"/>
              <w:marTop w:val="0"/>
              <w:marBottom w:val="0"/>
              <w:divBdr>
                <w:top w:val="none" w:sz="0" w:space="0" w:color="auto"/>
                <w:left w:val="none" w:sz="0" w:space="0" w:color="auto"/>
                <w:bottom w:val="none" w:sz="0" w:space="0" w:color="auto"/>
                <w:right w:val="none" w:sz="0" w:space="0" w:color="auto"/>
              </w:divBdr>
            </w:div>
            <w:div w:id="1810394988">
              <w:marLeft w:val="0"/>
              <w:marRight w:val="0"/>
              <w:marTop w:val="0"/>
              <w:marBottom w:val="0"/>
              <w:divBdr>
                <w:top w:val="none" w:sz="0" w:space="0" w:color="auto"/>
                <w:left w:val="none" w:sz="0" w:space="0" w:color="auto"/>
                <w:bottom w:val="none" w:sz="0" w:space="0" w:color="auto"/>
                <w:right w:val="none" w:sz="0" w:space="0" w:color="auto"/>
              </w:divBdr>
            </w:div>
            <w:div w:id="798184802">
              <w:marLeft w:val="0"/>
              <w:marRight w:val="0"/>
              <w:marTop w:val="0"/>
              <w:marBottom w:val="0"/>
              <w:divBdr>
                <w:top w:val="none" w:sz="0" w:space="0" w:color="auto"/>
                <w:left w:val="none" w:sz="0" w:space="0" w:color="auto"/>
                <w:bottom w:val="none" w:sz="0" w:space="0" w:color="auto"/>
                <w:right w:val="none" w:sz="0" w:space="0" w:color="auto"/>
              </w:divBdr>
            </w:div>
            <w:div w:id="1096905999">
              <w:marLeft w:val="0"/>
              <w:marRight w:val="0"/>
              <w:marTop w:val="0"/>
              <w:marBottom w:val="0"/>
              <w:divBdr>
                <w:top w:val="none" w:sz="0" w:space="0" w:color="auto"/>
                <w:left w:val="none" w:sz="0" w:space="0" w:color="auto"/>
                <w:bottom w:val="none" w:sz="0" w:space="0" w:color="auto"/>
                <w:right w:val="none" w:sz="0" w:space="0" w:color="auto"/>
              </w:divBdr>
            </w:div>
            <w:div w:id="1485388951">
              <w:marLeft w:val="0"/>
              <w:marRight w:val="0"/>
              <w:marTop w:val="0"/>
              <w:marBottom w:val="0"/>
              <w:divBdr>
                <w:top w:val="none" w:sz="0" w:space="0" w:color="auto"/>
                <w:left w:val="none" w:sz="0" w:space="0" w:color="auto"/>
                <w:bottom w:val="none" w:sz="0" w:space="0" w:color="auto"/>
                <w:right w:val="none" w:sz="0" w:space="0" w:color="auto"/>
              </w:divBdr>
            </w:div>
            <w:div w:id="1957641134">
              <w:marLeft w:val="0"/>
              <w:marRight w:val="0"/>
              <w:marTop w:val="0"/>
              <w:marBottom w:val="0"/>
              <w:divBdr>
                <w:top w:val="none" w:sz="0" w:space="0" w:color="auto"/>
                <w:left w:val="none" w:sz="0" w:space="0" w:color="auto"/>
                <w:bottom w:val="none" w:sz="0" w:space="0" w:color="auto"/>
                <w:right w:val="none" w:sz="0" w:space="0" w:color="auto"/>
              </w:divBdr>
            </w:div>
            <w:div w:id="712269615">
              <w:marLeft w:val="0"/>
              <w:marRight w:val="0"/>
              <w:marTop w:val="0"/>
              <w:marBottom w:val="0"/>
              <w:divBdr>
                <w:top w:val="none" w:sz="0" w:space="0" w:color="auto"/>
                <w:left w:val="none" w:sz="0" w:space="0" w:color="auto"/>
                <w:bottom w:val="none" w:sz="0" w:space="0" w:color="auto"/>
                <w:right w:val="none" w:sz="0" w:space="0" w:color="auto"/>
              </w:divBdr>
            </w:div>
            <w:div w:id="842666005">
              <w:marLeft w:val="0"/>
              <w:marRight w:val="0"/>
              <w:marTop w:val="0"/>
              <w:marBottom w:val="0"/>
              <w:divBdr>
                <w:top w:val="none" w:sz="0" w:space="0" w:color="auto"/>
                <w:left w:val="none" w:sz="0" w:space="0" w:color="auto"/>
                <w:bottom w:val="none" w:sz="0" w:space="0" w:color="auto"/>
                <w:right w:val="none" w:sz="0" w:space="0" w:color="auto"/>
              </w:divBdr>
            </w:div>
            <w:div w:id="2025553910">
              <w:marLeft w:val="0"/>
              <w:marRight w:val="0"/>
              <w:marTop w:val="0"/>
              <w:marBottom w:val="0"/>
              <w:divBdr>
                <w:top w:val="none" w:sz="0" w:space="0" w:color="auto"/>
                <w:left w:val="none" w:sz="0" w:space="0" w:color="auto"/>
                <w:bottom w:val="none" w:sz="0" w:space="0" w:color="auto"/>
                <w:right w:val="none" w:sz="0" w:space="0" w:color="auto"/>
              </w:divBdr>
            </w:div>
            <w:div w:id="940603907">
              <w:marLeft w:val="0"/>
              <w:marRight w:val="0"/>
              <w:marTop w:val="0"/>
              <w:marBottom w:val="0"/>
              <w:divBdr>
                <w:top w:val="none" w:sz="0" w:space="0" w:color="auto"/>
                <w:left w:val="none" w:sz="0" w:space="0" w:color="auto"/>
                <w:bottom w:val="none" w:sz="0" w:space="0" w:color="auto"/>
                <w:right w:val="none" w:sz="0" w:space="0" w:color="auto"/>
              </w:divBdr>
            </w:div>
            <w:div w:id="1869103705">
              <w:marLeft w:val="0"/>
              <w:marRight w:val="0"/>
              <w:marTop w:val="0"/>
              <w:marBottom w:val="0"/>
              <w:divBdr>
                <w:top w:val="none" w:sz="0" w:space="0" w:color="auto"/>
                <w:left w:val="none" w:sz="0" w:space="0" w:color="auto"/>
                <w:bottom w:val="none" w:sz="0" w:space="0" w:color="auto"/>
                <w:right w:val="none" w:sz="0" w:space="0" w:color="auto"/>
              </w:divBdr>
            </w:div>
            <w:div w:id="1631742867">
              <w:marLeft w:val="0"/>
              <w:marRight w:val="0"/>
              <w:marTop w:val="0"/>
              <w:marBottom w:val="0"/>
              <w:divBdr>
                <w:top w:val="none" w:sz="0" w:space="0" w:color="auto"/>
                <w:left w:val="none" w:sz="0" w:space="0" w:color="auto"/>
                <w:bottom w:val="none" w:sz="0" w:space="0" w:color="auto"/>
                <w:right w:val="none" w:sz="0" w:space="0" w:color="auto"/>
              </w:divBdr>
            </w:div>
            <w:div w:id="509295613">
              <w:marLeft w:val="0"/>
              <w:marRight w:val="0"/>
              <w:marTop w:val="0"/>
              <w:marBottom w:val="0"/>
              <w:divBdr>
                <w:top w:val="none" w:sz="0" w:space="0" w:color="auto"/>
                <w:left w:val="none" w:sz="0" w:space="0" w:color="auto"/>
                <w:bottom w:val="none" w:sz="0" w:space="0" w:color="auto"/>
                <w:right w:val="none" w:sz="0" w:space="0" w:color="auto"/>
              </w:divBdr>
            </w:div>
            <w:div w:id="2041659489">
              <w:marLeft w:val="0"/>
              <w:marRight w:val="0"/>
              <w:marTop w:val="0"/>
              <w:marBottom w:val="0"/>
              <w:divBdr>
                <w:top w:val="none" w:sz="0" w:space="0" w:color="auto"/>
                <w:left w:val="none" w:sz="0" w:space="0" w:color="auto"/>
                <w:bottom w:val="none" w:sz="0" w:space="0" w:color="auto"/>
                <w:right w:val="none" w:sz="0" w:space="0" w:color="auto"/>
              </w:divBdr>
            </w:div>
            <w:div w:id="1722360750">
              <w:marLeft w:val="0"/>
              <w:marRight w:val="0"/>
              <w:marTop w:val="0"/>
              <w:marBottom w:val="0"/>
              <w:divBdr>
                <w:top w:val="none" w:sz="0" w:space="0" w:color="auto"/>
                <w:left w:val="none" w:sz="0" w:space="0" w:color="auto"/>
                <w:bottom w:val="none" w:sz="0" w:space="0" w:color="auto"/>
                <w:right w:val="none" w:sz="0" w:space="0" w:color="auto"/>
              </w:divBdr>
            </w:div>
            <w:div w:id="1807309707">
              <w:marLeft w:val="0"/>
              <w:marRight w:val="0"/>
              <w:marTop w:val="0"/>
              <w:marBottom w:val="0"/>
              <w:divBdr>
                <w:top w:val="none" w:sz="0" w:space="0" w:color="auto"/>
                <w:left w:val="none" w:sz="0" w:space="0" w:color="auto"/>
                <w:bottom w:val="none" w:sz="0" w:space="0" w:color="auto"/>
                <w:right w:val="none" w:sz="0" w:space="0" w:color="auto"/>
              </w:divBdr>
            </w:div>
            <w:div w:id="1964843900">
              <w:marLeft w:val="0"/>
              <w:marRight w:val="0"/>
              <w:marTop w:val="0"/>
              <w:marBottom w:val="0"/>
              <w:divBdr>
                <w:top w:val="none" w:sz="0" w:space="0" w:color="auto"/>
                <w:left w:val="none" w:sz="0" w:space="0" w:color="auto"/>
                <w:bottom w:val="none" w:sz="0" w:space="0" w:color="auto"/>
                <w:right w:val="none" w:sz="0" w:space="0" w:color="auto"/>
              </w:divBdr>
            </w:div>
            <w:div w:id="1267343927">
              <w:marLeft w:val="0"/>
              <w:marRight w:val="0"/>
              <w:marTop w:val="0"/>
              <w:marBottom w:val="0"/>
              <w:divBdr>
                <w:top w:val="none" w:sz="0" w:space="0" w:color="auto"/>
                <w:left w:val="none" w:sz="0" w:space="0" w:color="auto"/>
                <w:bottom w:val="none" w:sz="0" w:space="0" w:color="auto"/>
                <w:right w:val="none" w:sz="0" w:space="0" w:color="auto"/>
              </w:divBdr>
            </w:div>
            <w:div w:id="430585624">
              <w:marLeft w:val="0"/>
              <w:marRight w:val="0"/>
              <w:marTop w:val="0"/>
              <w:marBottom w:val="0"/>
              <w:divBdr>
                <w:top w:val="none" w:sz="0" w:space="0" w:color="auto"/>
                <w:left w:val="none" w:sz="0" w:space="0" w:color="auto"/>
                <w:bottom w:val="none" w:sz="0" w:space="0" w:color="auto"/>
                <w:right w:val="none" w:sz="0" w:space="0" w:color="auto"/>
              </w:divBdr>
            </w:div>
            <w:div w:id="1028337731">
              <w:marLeft w:val="0"/>
              <w:marRight w:val="0"/>
              <w:marTop w:val="0"/>
              <w:marBottom w:val="0"/>
              <w:divBdr>
                <w:top w:val="none" w:sz="0" w:space="0" w:color="auto"/>
                <w:left w:val="none" w:sz="0" w:space="0" w:color="auto"/>
                <w:bottom w:val="none" w:sz="0" w:space="0" w:color="auto"/>
                <w:right w:val="none" w:sz="0" w:space="0" w:color="auto"/>
              </w:divBdr>
            </w:div>
            <w:div w:id="197548612">
              <w:marLeft w:val="0"/>
              <w:marRight w:val="0"/>
              <w:marTop w:val="0"/>
              <w:marBottom w:val="0"/>
              <w:divBdr>
                <w:top w:val="none" w:sz="0" w:space="0" w:color="auto"/>
                <w:left w:val="none" w:sz="0" w:space="0" w:color="auto"/>
                <w:bottom w:val="none" w:sz="0" w:space="0" w:color="auto"/>
                <w:right w:val="none" w:sz="0" w:space="0" w:color="auto"/>
              </w:divBdr>
            </w:div>
            <w:div w:id="187958070">
              <w:marLeft w:val="0"/>
              <w:marRight w:val="0"/>
              <w:marTop w:val="0"/>
              <w:marBottom w:val="0"/>
              <w:divBdr>
                <w:top w:val="none" w:sz="0" w:space="0" w:color="auto"/>
                <w:left w:val="none" w:sz="0" w:space="0" w:color="auto"/>
                <w:bottom w:val="none" w:sz="0" w:space="0" w:color="auto"/>
                <w:right w:val="none" w:sz="0" w:space="0" w:color="auto"/>
              </w:divBdr>
            </w:div>
            <w:div w:id="1010107065">
              <w:marLeft w:val="0"/>
              <w:marRight w:val="0"/>
              <w:marTop w:val="0"/>
              <w:marBottom w:val="0"/>
              <w:divBdr>
                <w:top w:val="none" w:sz="0" w:space="0" w:color="auto"/>
                <w:left w:val="none" w:sz="0" w:space="0" w:color="auto"/>
                <w:bottom w:val="none" w:sz="0" w:space="0" w:color="auto"/>
                <w:right w:val="none" w:sz="0" w:space="0" w:color="auto"/>
              </w:divBdr>
            </w:div>
            <w:div w:id="1893887697">
              <w:marLeft w:val="0"/>
              <w:marRight w:val="0"/>
              <w:marTop w:val="0"/>
              <w:marBottom w:val="0"/>
              <w:divBdr>
                <w:top w:val="none" w:sz="0" w:space="0" w:color="auto"/>
                <w:left w:val="none" w:sz="0" w:space="0" w:color="auto"/>
                <w:bottom w:val="none" w:sz="0" w:space="0" w:color="auto"/>
                <w:right w:val="none" w:sz="0" w:space="0" w:color="auto"/>
              </w:divBdr>
            </w:div>
            <w:div w:id="1717390984">
              <w:marLeft w:val="0"/>
              <w:marRight w:val="0"/>
              <w:marTop w:val="0"/>
              <w:marBottom w:val="0"/>
              <w:divBdr>
                <w:top w:val="none" w:sz="0" w:space="0" w:color="auto"/>
                <w:left w:val="none" w:sz="0" w:space="0" w:color="auto"/>
                <w:bottom w:val="none" w:sz="0" w:space="0" w:color="auto"/>
                <w:right w:val="none" w:sz="0" w:space="0" w:color="auto"/>
              </w:divBdr>
            </w:div>
            <w:div w:id="1550267683">
              <w:marLeft w:val="0"/>
              <w:marRight w:val="0"/>
              <w:marTop w:val="0"/>
              <w:marBottom w:val="0"/>
              <w:divBdr>
                <w:top w:val="none" w:sz="0" w:space="0" w:color="auto"/>
                <w:left w:val="none" w:sz="0" w:space="0" w:color="auto"/>
                <w:bottom w:val="none" w:sz="0" w:space="0" w:color="auto"/>
                <w:right w:val="none" w:sz="0" w:space="0" w:color="auto"/>
              </w:divBdr>
            </w:div>
            <w:div w:id="471102169">
              <w:marLeft w:val="0"/>
              <w:marRight w:val="0"/>
              <w:marTop w:val="0"/>
              <w:marBottom w:val="0"/>
              <w:divBdr>
                <w:top w:val="none" w:sz="0" w:space="0" w:color="auto"/>
                <w:left w:val="none" w:sz="0" w:space="0" w:color="auto"/>
                <w:bottom w:val="none" w:sz="0" w:space="0" w:color="auto"/>
                <w:right w:val="none" w:sz="0" w:space="0" w:color="auto"/>
              </w:divBdr>
            </w:div>
            <w:div w:id="197936704">
              <w:marLeft w:val="0"/>
              <w:marRight w:val="0"/>
              <w:marTop w:val="0"/>
              <w:marBottom w:val="0"/>
              <w:divBdr>
                <w:top w:val="none" w:sz="0" w:space="0" w:color="auto"/>
                <w:left w:val="none" w:sz="0" w:space="0" w:color="auto"/>
                <w:bottom w:val="none" w:sz="0" w:space="0" w:color="auto"/>
                <w:right w:val="none" w:sz="0" w:space="0" w:color="auto"/>
              </w:divBdr>
            </w:div>
            <w:div w:id="430516577">
              <w:marLeft w:val="0"/>
              <w:marRight w:val="0"/>
              <w:marTop w:val="0"/>
              <w:marBottom w:val="0"/>
              <w:divBdr>
                <w:top w:val="none" w:sz="0" w:space="0" w:color="auto"/>
                <w:left w:val="none" w:sz="0" w:space="0" w:color="auto"/>
                <w:bottom w:val="none" w:sz="0" w:space="0" w:color="auto"/>
                <w:right w:val="none" w:sz="0" w:space="0" w:color="auto"/>
              </w:divBdr>
            </w:div>
            <w:div w:id="2125152867">
              <w:marLeft w:val="0"/>
              <w:marRight w:val="0"/>
              <w:marTop w:val="0"/>
              <w:marBottom w:val="0"/>
              <w:divBdr>
                <w:top w:val="none" w:sz="0" w:space="0" w:color="auto"/>
                <w:left w:val="none" w:sz="0" w:space="0" w:color="auto"/>
                <w:bottom w:val="none" w:sz="0" w:space="0" w:color="auto"/>
                <w:right w:val="none" w:sz="0" w:space="0" w:color="auto"/>
              </w:divBdr>
            </w:div>
            <w:div w:id="1817916925">
              <w:marLeft w:val="0"/>
              <w:marRight w:val="0"/>
              <w:marTop w:val="0"/>
              <w:marBottom w:val="0"/>
              <w:divBdr>
                <w:top w:val="none" w:sz="0" w:space="0" w:color="auto"/>
                <w:left w:val="none" w:sz="0" w:space="0" w:color="auto"/>
                <w:bottom w:val="none" w:sz="0" w:space="0" w:color="auto"/>
                <w:right w:val="none" w:sz="0" w:space="0" w:color="auto"/>
              </w:divBdr>
            </w:div>
            <w:div w:id="1110970715">
              <w:marLeft w:val="0"/>
              <w:marRight w:val="0"/>
              <w:marTop w:val="0"/>
              <w:marBottom w:val="0"/>
              <w:divBdr>
                <w:top w:val="none" w:sz="0" w:space="0" w:color="auto"/>
                <w:left w:val="none" w:sz="0" w:space="0" w:color="auto"/>
                <w:bottom w:val="none" w:sz="0" w:space="0" w:color="auto"/>
                <w:right w:val="none" w:sz="0" w:space="0" w:color="auto"/>
              </w:divBdr>
            </w:div>
            <w:div w:id="1499884078">
              <w:marLeft w:val="0"/>
              <w:marRight w:val="0"/>
              <w:marTop w:val="0"/>
              <w:marBottom w:val="0"/>
              <w:divBdr>
                <w:top w:val="none" w:sz="0" w:space="0" w:color="auto"/>
                <w:left w:val="none" w:sz="0" w:space="0" w:color="auto"/>
                <w:bottom w:val="none" w:sz="0" w:space="0" w:color="auto"/>
                <w:right w:val="none" w:sz="0" w:space="0" w:color="auto"/>
              </w:divBdr>
            </w:div>
            <w:div w:id="234047569">
              <w:marLeft w:val="0"/>
              <w:marRight w:val="0"/>
              <w:marTop w:val="0"/>
              <w:marBottom w:val="0"/>
              <w:divBdr>
                <w:top w:val="none" w:sz="0" w:space="0" w:color="auto"/>
                <w:left w:val="none" w:sz="0" w:space="0" w:color="auto"/>
                <w:bottom w:val="none" w:sz="0" w:space="0" w:color="auto"/>
                <w:right w:val="none" w:sz="0" w:space="0" w:color="auto"/>
              </w:divBdr>
            </w:div>
            <w:div w:id="1756592611">
              <w:marLeft w:val="0"/>
              <w:marRight w:val="0"/>
              <w:marTop w:val="0"/>
              <w:marBottom w:val="0"/>
              <w:divBdr>
                <w:top w:val="none" w:sz="0" w:space="0" w:color="auto"/>
                <w:left w:val="none" w:sz="0" w:space="0" w:color="auto"/>
                <w:bottom w:val="none" w:sz="0" w:space="0" w:color="auto"/>
                <w:right w:val="none" w:sz="0" w:space="0" w:color="auto"/>
              </w:divBdr>
            </w:div>
            <w:div w:id="486214829">
              <w:marLeft w:val="0"/>
              <w:marRight w:val="0"/>
              <w:marTop w:val="0"/>
              <w:marBottom w:val="0"/>
              <w:divBdr>
                <w:top w:val="none" w:sz="0" w:space="0" w:color="auto"/>
                <w:left w:val="none" w:sz="0" w:space="0" w:color="auto"/>
                <w:bottom w:val="none" w:sz="0" w:space="0" w:color="auto"/>
                <w:right w:val="none" w:sz="0" w:space="0" w:color="auto"/>
              </w:divBdr>
            </w:div>
            <w:div w:id="1715735227">
              <w:marLeft w:val="0"/>
              <w:marRight w:val="0"/>
              <w:marTop w:val="0"/>
              <w:marBottom w:val="0"/>
              <w:divBdr>
                <w:top w:val="none" w:sz="0" w:space="0" w:color="auto"/>
                <w:left w:val="none" w:sz="0" w:space="0" w:color="auto"/>
                <w:bottom w:val="none" w:sz="0" w:space="0" w:color="auto"/>
                <w:right w:val="none" w:sz="0" w:space="0" w:color="auto"/>
              </w:divBdr>
            </w:div>
            <w:div w:id="1176068796">
              <w:marLeft w:val="0"/>
              <w:marRight w:val="0"/>
              <w:marTop w:val="0"/>
              <w:marBottom w:val="0"/>
              <w:divBdr>
                <w:top w:val="none" w:sz="0" w:space="0" w:color="auto"/>
                <w:left w:val="none" w:sz="0" w:space="0" w:color="auto"/>
                <w:bottom w:val="none" w:sz="0" w:space="0" w:color="auto"/>
                <w:right w:val="none" w:sz="0" w:space="0" w:color="auto"/>
              </w:divBdr>
            </w:div>
            <w:div w:id="1744336047">
              <w:marLeft w:val="0"/>
              <w:marRight w:val="0"/>
              <w:marTop w:val="0"/>
              <w:marBottom w:val="0"/>
              <w:divBdr>
                <w:top w:val="none" w:sz="0" w:space="0" w:color="auto"/>
                <w:left w:val="none" w:sz="0" w:space="0" w:color="auto"/>
                <w:bottom w:val="none" w:sz="0" w:space="0" w:color="auto"/>
                <w:right w:val="none" w:sz="0" w:space="0" w:color="auto"/>
              </w:divBdr>
            </w:div>
            <w:div w:id="2083019496">
              <w:marLeft w:val="0"/>
              <w:marRight w:val="0"/>
              <w:marTop w:val="0"/>
              <w:marBottom w:val="0"/>
              <w:divBdr>
                <w:top w:val="none" w:sz="0" w:space="0" w:color="auto"/>
                <w:left w:val="none" w:sz="0" w:space="0" w:color="auto"/>
                <w:bottom w:val="none" w:sz="0" w:space="0" w:color="auto"/>
                <w:right w:val="none" w:sz="0" w:space="0" w:color="auto"/>
              </w:divBdr>
            </w:div>
            <w:div w:id="154997796">
              <w:marLeft w:val="0"/>
              <w:marRight w:val="0"/>
              <w:marTop w:val="0"/>
              <w:marBottom w:val="0"/>
              <w:divBdr>
                <w:top w:val="none" w:sz="0" w:space="0" w:color="auto"/>
                <w:left w:val="none" w:sz="0" w:space="0" w:color="auto"/>
                <w:bottom w:val="none" w:sz="0" w:space="0" w:color="auto"/>
                <w:right w:val="none" w:sz="0" w:space="0" w:color="auto"/>
              </w:divBdr>
            </w:div>
            <w:div w:id="923221543">
              <w:marLeft w:val="0"/>
              <w:marRight w:val="0"/>
              <w:marTop w:val="0"/>
              <w:marBottom w:val="0"/>
              <w:divBdr>
                <w:top w:val="none" w:sz="0" w:space="0" w:color="auto"/>
                <w:left w:val="none" w:sz="0" w:space="0" w:color="auto"/>
                <w:bottom w:val="none" w:sz="0" w:space="0" w:color="auto"/>
                <w:right w:val="none" w:sz="0" w:space="0" w:color="auto"/>
              </w:divBdr>
            </w:div>
            <w:div w:id="1783528906">
              <w:marLeft w:val="0"/>
              <w:marRight w:val="0"/>
              <w:marTop w:val="0"/>
              <w:marBottom w:val="0"/>
              <w:divBdr>
                <w:top w:val="none" w:sz="0" w:space="0" w:color="auto"/>
                <w:left w:val="none" w:sz="0" w:space="0" w:color="auto"/>
                <w:bottom w:val="none" w:sz="0" w:space="0" w:color="auto"/>
                <w:right w:val="none" w:sz="0" w:space="0" w:color="auto"/>
              </w:divBdr>
            </w:div>
            <w:div w:id="1415587300">
              <w:marLeft w:val="0"/>
              <w:marRight w:val="0"/>
              <w:marTop w:val="0"/>
              <w:marBottom w:val="0"/>
              <w:divBdr>
                <w:top w:val="none" w:sz="0" w:space="0" w:color="auto"/>
                <w:left w:val="none" w:sz="0" w:space="0" w:color="auto"/>
                <w:bottom w:val="none" w:sz="0" w:space="0" w:color="auto"/>
                <w:right w:val="none" w:sz="0" w:space="0" w:color="auto"/>
              </w:divBdr>
            </w:div>
            <w:div w:id="1070081443">
              <w:marLeft w:val="0"/>
              <w:marRight w:val="0"/>
              <w:marTop w:val="0"/>
              <w:marBottom w:val="0"/>
              <w:divBdr>
                <w:top w:val="none" w:sz="0" w:space="0" w:color="auto"/>
                <w:left w:val="none" w:sz="0" w:space="0" w:color="auto"/>
                <w:bottom w:val="none" w:sz="0" w:space="0" w:color="auto"/>
                <w:right w:val="none" w:sz="0" w:space="0" w:color="auto"/>
              </w:divBdr>
            </w:div>
            <w:div w:id="1927037379">
              <w:marLeft w:val="0"/>
              <w:marRight w:val="0"/>
              <w:marTop w:val="0"/>
              <w:marBottom w:val="0"/>
              <w:divBdr>
                <w:top w:val="none" w:sz="0" w:space="0" w:color="auto"/>
                <w:left w:val="none" w:sz="0" w:space="0" w:color="auto"/>
                <w:bottom w:val="none" w:sz="0" w:space="0" w:color="auto"/>
                <w:right w:val="none" w:sz="0" w:space="0" w:color="auto"/>
              </w:divBdr>
            </w:div>
            <w:div w:id="1749376885">
              <w:marLeft w:val="0"/>
              <w:marRight w:val="0"/>
              <w:marTop w:val="0"/>
              <w:marBottom w:val="0"/>
              <w:divBdr>
                <w:top w:val="none" w:sz="0" w:space="0" w:color="auto"/>
                <w:left w:val="none" w:sz="0" w:space="0" w:color="auto"/>
                <w:bottom w:val="none" w:sz="0" w:space="0" w:color="auto"/>
                <w:right w:val="none" w:sz="0" w:space="0" w:color="auto"/>
              </w:divBdr>
            </w:div>
            <w:div w:id="939336456">
              <w:marLeft w:val="0"/>
              <w:marRight w:val="0"/>
              <w:marTop w:val="0"/>
              <w:marBottom w:val="0"/>
              <w:divBdr>
                <w:top w:val="none" w:sz="0" w:space="0" w:color="auto"/>
                <w:left w:val="none" w:sz="0" w:space="0" w:color="auto"/>
                <w:bottom w:val="none" w:sz="0" w:space="0" w:color="auto"/>
                <w:right w:val="none" w:sz="0" w:space="0" w:color="auto"/>
              </w:divBdr>
            </w:div>
            <w:div w:id="30346329">
              <w:marLeft w:val="0"/>
              <w:marRight w:val="0"/>
              <w:marTop w:val="0"/>
              <w:marBottom w:val="0"/>
              <w:divBdr>
                <w:top w:val="none" w:sz="0" w:space="0" w:color="auto"/>
                <w:left w:val="none" w:sz="0" w:space="0" w:color="auto"/>
                <w:bottom w:val="none" w:sz="0" w:space="0" w:color="auto"/>
                <w:right w:val="none" w:sz="0" w:space="0" w:color="auto"/>
              </w:divBdr>
            </w:div>
            <w:div w:id="1192574342">
              <w:marLeft w:val="0"/>
              <w:marRight w:val="0"/>
              <w:marTop w:val="0"/>
              <w:marBottom w:val="0"/>
              <w:divBdr>
                <w:top w:val="none" w:sz="0" w:space="0" w:color="auto"/>
                <w:left w:val="none" w:sz="0" w:space="0" w:color="auto"/>
                <w:bottom w:val="none" w:sz="0" w:space="0" w:color="auto"/>
                <w:right w:val="none" w:sz="0" w:space="0" w:color="auto"/>
              </w:divBdr>
            </w:div>
            <w:div w:id="1482578896">
              <w:marLeft w:val="0"/>
              <w:marRight w:val="0"/>
              <w:marTop w:val="0"/>
              <w:marBottom w:val="0"/>
              <w:divBdr>
                <w:top w:val="none" w:sz="0" w:space="0" w:color="auto"/>
                <w:left w:val="none" w:sz="0" w:space="0" w:color="auto"/>
                <w:bottom w:val="none" w:sz="0" w:space="0" w:color="auto"/>
                <w:right w:val="none" w:sz="0" w:space="0" w:color="auto"/>
              </w:divBdr>
            </w:div>
            <w:div w:id="1261453230">
              <w:marLeft w:val="0"/>
              <w:marRight w:val="0"/>
              <w:marTop w:val="0"/>
              <w:marBottom w:val="0"/>
              <w:divBdr>
                <w:top w:val="none" w:sz="0" w:space="0" w:color="auto"/>
                <w:left w:val="none" w:sz="0" w:space="0" w:color="auto"/>
                <w:bottom w:val="none" w:sz="0" w:space="0" w:color="auto"/>
                <w:right w:val="none" w:sz="0" w:space="0" w:color="auto"/>
              </w:divBdr>
            </w:div>
            <w:div w:id="13725701">
              <w:marLeft w:val="0"/>
              <w:marRight w:val="0"/>
              <w:marTop w:val="0"/>
              <w:marBottom w:val="0"/>
              <w:divBdr>
                <w:top w:val="none" w:sz="0" w:space="0" w:color="auto"/>
                <w:left w:val="none" w:sz="0" w:space="0" w:color="auto"/>
                <w:bottom w:val="none" w:sz="0" w:space="0" w:color="auto"/>
                <w:right w:val="none" w:sz="0" w:space="0" w:color="auto"/>
              </w:divBdr>
            </w:div>
            <w:div w:id="369695484">
              <w:marLeft w:val="0"/>
              <w:marRight w:val="0"/>
              <w:marTop w:val="0"/>
              <w:marBottom w:val="0"/>
              <w:divBdr>
                <w:top w:val="none" w:sz="0" w:space="0" w:color="auto"/>
                <w:left w:val="none" w:sz="0" w:space="0" w:color="auto"/>
                <w:bottom w:val="none" w:sz="0" w:space="0" w:color="auto"/>
                <w:right w:val="none" w:sz="0" w:space="0" w:color="auto"/>
              </w:divBdr>
            </w:div>
            <w:div w:id="922839205">
              <w:marLeft w:val="0"/>
              <w:marRight w:val="0"/>
              <w:marTop w:val="0"/>
              <w:marBottom w:val="0"/>
              <w:divBdr>
                <w:top w:val="none" w:sz="0" w:space="0" w:color="auto"/>
                <w:left w:val="none" w:sz="0" w:space="0" w:color="auto"/>
                <w:bottom w:val="none" w:sz="0" w:space="0" w:color="auto"/>
                <w:right w:val="none" w:sz="0" w:space="0" w:color="auto"/>
              </w:divBdr>
            </w:div>
            <w:div w:id="466556033">
              <w:marLeft w:val="0"/>
              <w:marRight w:val="0"/>
              <w:marTop w:val="0"/>
              <w:marBottom w:val="0"/>
              <w:divBdr>
                <w:top w:val="none" w:sz="0" w:space="0" w:color="auto"/>
                <w:left w:val="none" w:sz="0" w:space="0" w:color="auto"/>
                <w:bottom w:val="none" w:sz="0" w:space="0" w:color="auto"/>
                <w:right w:val="none" w:sz="0" w:space="0" w:color="auto"/>
              </w:divBdr>
            </w:div>
            <w:div w:id="413013129">
              <w:marLeft w:val="0"/>
              <w:marRight w:val="0"/>
              <w:marTop w:val="0"/>
              <w:marBottom w:val="0"/>
              <w:divBdr>
                <w:top w:val="none" w:sz="0" w:space="0" w:color="auto"/>
                <w:left w:val="none" w:sz="0" w:space="0" w:color="auto"/>
                <w:bottom w:val="none" w:sz="0" w:space="0" w:color="auto"/>
                <w:right w:val="none" w:sz="0" w:space="0" w:color="auto"/>
              </w:divBdr>
            </w:div>
            <w:div w:id="1782533344">
              <w:marLeft w:val="0"/>
              <w:marRight w:val="0"/>
              <w:marTop w:val="0"/>
              <w:marBottom w:val="0"/>
              <w:divBdr>
                <w:top w:val="none" w:sz="0" w:space="0" w:color="auto"/>
                <w:left w:val="none" w:sz="0" w:space="0" w:color="auto"/>
                <w:bottom w:val="none" w:sz="0" w:space="0" w:color="auto"/>
                <w:right w:val="none" w:sz="0" w:space="0" w:color="auto"/>
              </w:divBdr>
            </w:div>
            <w:div w:id="1188257602">
              <w:marLeft w:val="0"/>
              <w:marRight w:val="0"/>
              <w:marTop w:val="0"/>
              <w:marBottom w:val="0"/>
              <w:divBdr>
                <w:top w:val="none" w:sz="0" w:space="0" w:color="auto"/>
                <w:left w:val="none" w:sz="0" w:space="0" w:color="auto"/>
                <w:bottom w:val="none" w:sz="0" w:space="0" w:color="auto"/>
                <w:right w:val="none" w:sz="0" w:space="0" w:color="auto"/>
              </w:divBdr>
            </w:div>
            <w:div w:id="289168342">
              <w:marLeft w:val="0"/>
              <w:marRight w:val="0"/>
              <w:marTop w:val="0"/>
              <w:marBottom w:val="0"/>
              <w:divBdr>
                <w:top w:val="none" w:sz="0" w:space="0" w:color="auto"/>
                <w:left w:val="none" w:sz="0" w:space="0" w:color="auto"/>
                <w:bottom w:val="none" w:sz="0" w:space="0" w:color="auto"/>
                <w:right w:val="none" w:sz="0" w:space="0" w:color="auto"/>
              </w:divBdr>
            </w:div>
            <w:div w:id="1452822872">
              <w:marLeft w:val="0"/>
              <w:marRight w:val="0"/>
              <w:marTop w:val="0"/>
              <w:marBottom w:val="0"/>
              <w:divBdr>
                <w:top w:val="none" w:sz="0" w:space="0" w:color="auto"/>
                <w:left w:val="none" w:sz="0" w:space="0" w:color="auto"/>
                <w:bottom w:val="none" w:sz="0" w:space="0" w:color="auto"/>
                <w:right w:val="none" w:sz="0" w:space="0" w:color="auto"/>
              </w:divBdr>
            </w:div>
            <w:div w:id="1246188825">
              <w:marLeft w:val="0"/>
              <w:marRight w:val="0"/>
              <w:marTop w:val="0"/>
              <w:marBottom w:val="0"/>
              <w:divBdr>
                <w:top w:val="none" w:sz="0" w:space="0" w:color="auto"/>
                <w:left w:val="none" w:sz="0" w:space="0" w:color="auto"/>
                <w:bottom w:val="none" w:sz="0" w:space="0" w:color="auto"/>
                <w:right w:val="none" w:sz="0" w:space="0" w:color="auto"/>
              </w:divBdr>
            </w:div>
            <w:div w:id="885725973">
              <w:marLeft w:val="0"/>
              <w:marRight w:val="0"/>
              <w:marTop w:val="0"/>
              <w:marBottom w:val="0"/>
              <w:divBdr>
                <w:top w:val="none" w:sz="0" w:space="0" w:color="auto"/>
                <w:left w:val="none" w:sz="0" w:space="0" w:color="auto"/>
                <w:bottom w:val="none" w:sz="0" w:space="0" w:color="auto"/>
                <w:right w:val="none" w:sz="0" w:space="0" w:color="auto"/>
              </w:divBdr>
            </w:div>
            <w:div w:id="1995987617">
              <w:marLeft w:val="0"/>
              <w:marRight w:val="0"/>
              <w:marTop w:val="0"/>
              <w:marBottom w:val="0"/>
              <w:divBdr>
                <w:top w:val="none" w:sz="0" w:space="0" w:color="auto"/>
                <w:left w:val="none" w:sz="0" w:space="0" w:color="auto"/>
                <w:bottom w:val="none" w:sz="0" w:space="0" w:color="auto"/>
                <w:right w:val="none" w:sz="0" w:space="0" w:color="auto"/>
              </w:divBdr>
            </w:div>
            <w:div w:id="1926457907">
              <w:marLeft w:val="0"/>
              <w:marRight w:val="0"/>
              <w:marTop w:val="0"/>
              <w:marBottom w:val="0"/>
              <w:divBdr>
                <w:top w:val="none" w:sz="0" w:space="0" w:color="auto"/>
                <w:left w:val="none" w:sz="0" w:space="0" w:color="auto"/>
                <w:bottom w:val="none" w:sz="0" w:space="0" w:color="auto"/>
                <w:right w:val="none" w:sz="0" w:space="0" w:color="auto"/>
              </w:divBdr>
            </w:div>
            <w:div w:id="1209296170">
              <w:marLeft w:val="0"/>
              <w:marRight w:val="0"/>
              <w:marTop w:val="0"/>
              <w:marBottom w:val="0"/>
              <w:divBdr>
                <w:top w:val="none" w:sz="0" w:space="0" w:color="auto"/>
                <w:left w:val="none" w:sz="0" w:space="0" w:color="auto"/>
                <w:bottom w:val="none" w:sz="0" w:space="0" w:color="auto"/>
                <w:right w:val="none" w:sz="0" w:space="0" w:color="auto"/>
              </w:divBdr>
            </w:div>
            <w:div w:id="705570721">
              <w:marLeft w:val="0"/>
              <w:marRight w:val="0"/>
              <w:marTop w:val="0"/>
              <w:marBottom w:val="0"/>
              <w:divBdr>
                <w:top w:val="none" w:sz="0" w:space="0" w:color="auto"/>
                <w:left w:val="none" w:sz="0" w:space="0" w:color="auto"/>
                <w:bottom w:val="none" w:sz="0" w:space="0" w:color="auto"/>
                <w:right w:val="none" w:sz="0" w:space="0" w:color="auto"/>
              </w:divBdr>
            </w:div>
            <w:div w:id="1453011901">
              <w:marLeft w:val="0"/>
              <w:marRight w:val="0"/>
              <w:marTop w:val="0"/>
              <w:marBottom w:val="0"/>
              <w:divBdr>
                <w:top w:val="none" w:sz="0" w:space="0" w:color="auto"/>
                <w:left w:val="none" w:sz="0" w:space="0" w:color="auto"/>
                <w:bottom w:val="none" w:sz="0" w:space="0" w:color="auto"/>
                <w:right w:val="none" w:sz="0" w:space="0" w:color="auto"/>
              </w:divBdr>
            </w:div>
            <w:div w:id="1630475923">
              <w:marLeft w:val="0"/>
              <w:marRight w:val="0"/>
              <w:marTop w:val="0"/>
              <w:marBottom w:val="0"/>
              <w:divBdr>
                <w:top w:val="none" w:sz="0" w:space="0" w:color="auto"/>
                <w:left w:val="none" w:sz="0" w:space="0" w:color="auto"/>
                <w:bottom w:val="none" w:sz="0" w:space="0" w:color="auto"/>
                <w:right w:val="none" w:sz="0" w:space="0" w:color="auto"/>
              </w:divBdr>
            </w:div>
            <w:div w:id="93206528">
              <w:marLeft w:val="0"/>
              <w:marRight w:val="0"/>
              <w:marTop w:val="0"/>
              <w:marBottom w:val="0"/>
              <w:divBdr>
                <w:top w:val="none" w:sz="0" w:space="0" w:color="auto"/>
                <w:left w:val="none" w:sz="0" w:space="0" w:color="auto"/>
                <w:bottom w:val="none" w:sz="0" w:space="0" w:color="auto"/>
                <w:right w:val="none" w:sz="0" w:space="0" w:color="auto"/>
              </w:divBdr>
            </w:div>
            <w:div w:id="2007590547">
              <w:marLeft w:val="0"/>
              <w:marRight w:val="0"/>
              <w:marTop w:val="0"/>
              <w:marBottom w:val="0"/>
              <w:divBdr>
                <w:top w:val="none" w:sz="0" w:space="0" w:color="auto"/>
                <w:left w:val="none" w:sz="0" w:space="0" w:color="auto"/>
                <w:bottom w:val="none" w:sz="0" w:space="0" w:color="auto"/>
                <w:right w:val="none" w:sz="0" w:space="0" w:color="auto"/>
              </w:divBdr>
            </w:div>
            <w:div w:id="1094857788">
              <w:marLeft w:val="0"/>
              <w:marRight w:val="0"/>
              <w:marTop w:val="0"/>
              <w:marBottom w:val="0"/>
              <w:divBdr>
                <w:top w:val="none" w:sz="0" w:space="0" w:color="auto"/>
                <w:left w:val="none" w:sz="0" w:space="0" w:color="auto"/>
                <w:bottom w:val="none" w:sz="0" w:space="0" w:color="auto"/>
                <w:right w:val="none" w:sz="0" w:space="0" w:color="auto"/>
              </w:divBdr>
            </w:div>
            <w:div w:id="134956410">
              <w:marLeft w:val="0"/>
              <w:marRight w:val="0"/>
              <w:marTop w:val="0"/>
              <w:marBottom w:val="0"/>
              <w:divBdr>
                <w:top w:val="none" w:sz="0" w:space="0" w:color="auto"/>
                <w:left w:val="none" w:sz="0" w:space="0" w:color="auto"/>
                <w:bottom w:val="none" w:sz="0" w:space="0" w:color="auto"/>
                <w:right w:val="none" w:sz="0" w:space="0" w:color="auto"/>
              </w:divBdr>
            </w:div>
            <w:div w:id="50231779">
              <w:marLeft w:val="0"/>
              <w:marRight w:val="0"/>
              <w:marTop w:val="0"/>
              <w:marBottom w:val="0"/>
              <w:divBdr>
                <w:top w:val="none" w:sz="0" w:space="0" w:color="auto"/>
                <w:left w:val="none" w:sz="0" w:space="0" w:color="auto"/>
                <w:bottom w:val="none" w:sz="0" w:space="0" w:color="auto"/>
                <w:right w:val="none" w:sz="0" w:space="0" w:color="auto"/>
              </w:divBdr>
            </w:div>
            <w:div w:id="850798478">
              <w:marLeft w:val="0"/>
              <w:marRight w:val="0"/>
              <w:marTop w:val="0"/>
              <w:marBottom w:val="0"/>
              <w:divBdr>
                <w:top w:val="none" w:sz="0" w:space="0" w:color="auto"/>
                <w:left w:val="none" w:sz="0" w:space="0" w:color="auto"/>
                <w:bottom w:val="none" w:sz="0" w:space="0" w:color="auto"/>
                <w:right w:val="none" w:sz="0" w:space="0" w:color="auto"/>
              </w:divBdr>
            </w:div>
            <w:div w:id="56174038">
              <w:marLeft w:val="0"/>
              <w:marRight w:val="0"/>
              <w:marTop w:val="0"/>
              <w:marBottom w:val="0"/>
              <w:divBdr>
                <w:top w:val="none" w:sz="0" w:space="0" w:color="auto"/>
                <w:left w:val="none" w:sz="0" w:space="0" w:color="auto"/>
                <w:bottom w:val="none" w:sz="0" w:space="0" w:color="auto"/>
                <w:right w:val="none" w:sz="0" w:space="0" w:color="auto"/>
              </w:divBdr>
            </w:div>
            <w:div w:id="296761201">
              <w:marLeft w:val="0"/>
              <w:marRight w:val="0"/>
              <w:marTop w:val="0"/>
              <w:marBottom w:val="0"/>
              <w:divBdr>
                <w:top w:val="none" w:sz="0" w:space="0" w:color="auto"/>
                <w:left w:val="none" w:sz="0" w:space="0" w:color="auto"/>
                <w:bottom w:val="none" w:sz="0" w:space="0" w:color="auto"/>
                <w:right w:val="none" w:sz="0" w:space="0" w:color="auto"/>
              </w:divBdr>
            </w:div>
            <w:div w:id="2009165637">
              <w:marLeft w:val="0"/>
              <w:marRight w:val="0"/>
              <w:marTop w:val="0"/>
              <w:marBottom w:val="0"/>
              <w:divBdr>
                <w:top w:val="none" w:sz="0" w:space="0" w:color="auto"/>
                <w:left w:val="none" w:sz="0" w:space="0" w:color="auto"/>
                <w:bottom w:val="none" w:sz="0" w:space="0" w:color="auto"/>
                <w:right w:val="none" w:sz="0" w:space="0" w:color="auto"/>
              </w:divBdr>
            </w:div>
            <w:div w:id="1117413125">
              <w:marLeft w:val="0"/>
              <w:marRight w:val="0"/>
              <w:marTop w:val="0"/>
              <w:marBottom w:val="0"/>
              <w:divBdr>
                <w:top w:val="none" w:sz="0" w:space="0" w:color="auto"/>
                <w:left w:val="none" w:sz="0" w:space="0" w:color="auto"/>
                <w:bottom w:val="none" w:sz="0" w:space="0" w:color="auto"/>
                <w:right w:val="none" w:sz="0" w:space="0" w:color="auto"/>
              </w:divBdr>
            </w:div>
            <w:div w:id="1557812355">
              <w:marLeft w:val="0"/>
              <w:marRight w:val="0"/>
              <w:marTop w:val="0"/>
              <w:marBottom w:val="0"/>
              <w:divBdr>
                <w:top w:val="none" w:sz="0" w:space="0" w:color="auto"/>
                <w:left w:val="none" w:sz="0" w:space="0" w:color="auto"/>
                <w:bottom w:val="none" w:sz="0" w:space="0" w:color="auto"/>
                <w:right w:val="none" w:sz="0" w:space="0" w:color="auto"/>
              </w:divBdr>
            </w:div>
            <w:div w:id="1216357505">
              <w:marLeft w:val="0"/>
              <w:marRight w:val="0"/>
              <w:marTop w:val="0"/>
              <w:marBottom w:val="0"/>
              <w:divBdr>
                <w:top w:val="none" w:sz="0" w:space="0" w:color="auto"/>
                <w:left w:val="none" w:sz="0" w:space="0" w:color="auto"/>
                <w:bottom w:val="none" w:sz="0" w:space="0" w:color="auto"/>
                <w:right w:val="none" w:sz="0" w:space="0" w:color="auto"/>
              </w:divBdr>
            </w:div>
            <w:div w:id="2047635463">
              <w:marLeft w:val="0"/>
              <w:marRight w:val="0"/>
              <w:marTop w:val="0"/>
              <w:marBottom w:val="0"/>
              <w:divBdr>
                <w:top w:val="none" w:sz="0" w:space="0" w:color="auto"/>
                <w:left w:val="none" w:sz="0" w:space="0" w:color="auto"/>
                <w:bottom w:val="none" w:sz="0" w:space="0" w:color="auto"/>
                <w:right w:val="none" w:sz="0" w:space="0" w:color="auto"/>
              </w:divBdr>
            </w:div>
            <w:div w:id="1401826623">
              <w:marLeft w:val="0"/>
              <w:marRight w:val="0"/>
              <w:marTop w:val="0"/>
              <w:marBottom w:val="0"/>
              <w:divBdr>
                <w:top w:val="none" w:sz="0" w:space="0" w:color="auto"/>
                <w:left w:val="none" w:sz="0" w:space="0" w:color="auto"/>
                <w:bottom w:val="none" w:sz="0" w:space="0" w:color="auto"/>
                <w:right w:val="none" w:sz="0" w:space="0" w:color="auto"/>
              </w:divBdr>
            </w:div>
            <w:div w:id="1815828766">
              <w:marLeft w:val="0"/>
              <w:marRight w:val="0"/>
              <w:marTop w:val="0"/>
              <w:marBottom w:val="0"/>
              <w:divBdr>
                <w:top w:val="none" w:sz="0" w:space="0" w:color="auto"/>
                <w:left w:val="none" w:sz="0" w:space="0" w:color="auto"/>
                <w:bottom w:val="none" w:sz="0" w:space="0" w:color="auto"/>
                <w:right w:val="none" w:sz="0" w:space="0" w:color="auto"/>
              </w:divBdr>
            </w:div>
            <w:div w:id="1788349543">
              <w:marLeft w:val="0"/>
              <w:marRight w:val="0"/>
              <w:marTop w:val="0"/>
              <w:marBottom w:val="0"/>
              <w:divBdr>
                <w:top w:val="none" w:sz="0" w:space="0" w:color="auto"/>
                <w:left w:val="none" w:sz="0" w:space="0" w:color="auto"/>
                <w:bottom w:val="none" w:sz="0" w:space="0" w:color="auto"/>
                <w:right w:val="none" w:sz="0" w:space="0" w:color="auto"/>
              </w:divBdr>
            </w:div>
            <w:div w:id="1424378983">
              <w:marLeft w:val="0"/>
              <w:marRight w:val="0"/>
              <w:marTop w:val="0"/>
              <w:marBottom w:val="0"/>
              <w:divBdr>
                <w:top w:val="none" w:sz="0" w:space="0" w:color="auto"/>
                <w:left w:val="none" w:sz="0" w:space="0" w:color="auto"/>
                <w:bottom w:val="none" w:sz="0" w:space="0" w:color="auto"/>
                <w:right w:val="none" w:sz="0" w:space="0" w:color="auto"/>
              </w:divBdr>
            </w:div>
            <w:div w:id="464852447">
              <w:marLeft w:val="0"/>
              <w:marRight w:val="0"/>
              <w:marTop w:val="0"/>
              <w:marBottom w:val="0"/>
              <w:divBdr>
                <w:top w:val="none" w:sz="0" w:space="0" w:color="auto"/>
                <w:left w:val="none" w:sz="0" w:space="0" w:color="auto"/>
                <w:bottom w:val="none" w:sz="0" w:space="0" w:color="auto"/>
                <w:right w:val="none" w:sz="0" w:space="0" w:color="auto"/>
              </w:divBdr>
            </w:div>
            <w:div w:id="614867563">
              <w:marLeft w:val="0"/>
              <w:marRight w:val="0"/>
              <w:marTop w:val="0"/>
              <w:marBottom w:val="0"/>
              <w:divBdr>
                <w:top w:val="none" w:sz="0" w:space="0" w:color="auto"/>
                <w:left w:val="none" w:sz="0" w:space="0" w:color="auto"/>
                <w:bottom w:val="none" w:sz="0" w:space="0" w:color="auto"/>
                <w:right w:val="none" w:sz="0" w:space="0" w:color="auto"/>
              </w:divBdr>
            </w:div>
            <w:div w:id="2061316710">
              <w:marLeft w:val="0"/>
              <w:marRight w:val="0"/>
              <w:marTop w:val="0"/>
              <w:marBottom w:val="0"/>
              <w:divBdr>
                <w:top w:val="none" w:sz="0" w:space="0" w:color="auto"/>
                <w:left w:val="none" w:sz="0" w:space="0" w:color="auto"/>
                <w:bottom w:val="none" w:sz="0" w:space="0" w:color="auto"/>
                <w:right w:val="none" w:sz="0" w:space="0" w:color="auto"/>
              </w:divBdr>
            </w:div>
            <w:div w:id="2100786096">
              <w:marLeft w:val="0"/>
              <w:marRight w:val="0"/>
              <w:marTop w:val="0"/>
              <w:marBottom w:val="0"/>
              <w:divBdr>
                <w:top w:val="none" w:sz="0" w:space="0" w:color="auto"/>
                <w:left w:val="none" w:sz="0" w:space="0" w:color="auto"/>
                <w:bottom w:val="none" w:sz="0" w:space="0" w:color="auto"/>
                <w:right w:val="none" w:sz="0" w:space="0" w:color="auto"/>
              </w:divBdr>
            </w:div>
            <w:div w:id="1481924233">
              <w:marLeft w:val="0"/>
              <w:marRight w:val="0"/>
              <w:marTop w:val="0"/>
              <w:marBottom w:val="0"/>
              <w:divBdr>
                <w:top w:val="none" w:sz="0" w:space="0" w:color="auto"/>
                <w:left w:val="none" w:sz="0" w:space="0" w:color="auto"/>
                <w:bottom w:val="none" w:sz="0" w:space="0" w:color="auto"/>
                <w:right w:val="none" w:sz="0" w:space="0" w:color="auto"/>
              </w:divBdr>
            </w:div>
            <w:div w:id="1069108076">
              <w:marLeft w:val="0"/>
              <w:marRight w:val="0"/>
              <w:marTop w:val="0"/>
              <w:marBottom w:val="0"/>
              <w:divBdr>
                <w:top w:val="none" w:sz="0" w:space="0" w:color="auto"/>
                <w:left w:val="none" w:sz="0" w:space="0" w:color="auto"/>
                <w:bottom w:val="none" w:sz="0" w:space="0" w:color="auto"/>
                <w:right w:val="none" w:sz="0" w:space="0" w:color="auto"/>
              </w:divBdr>
            </w:div>
            <w:div w:id="267586191">
              <w:marLeft w:val="0"/>
              <w:marRight w:val="0"/>
              <w:marTop w:val="0"/>
              <w:marBottom w:val="0"/>
              <w:divBdr>
                <w:top w:val="none" w:sz="0" w:space="0" w:color="auto"/>
                <w:left w:val="none" w:sz="0" w:space="0" w:color="auto"/>
                <w:bottom w:val="none" w:sz="0" w:space="0" w:color="auto"/>
                <w:right w:val="none" w:sz="0" w:space="0" w:color="auto"/>
              </w:divBdr>
            </w:div>
            <w:div w:id="476649539">
              <w:marLeft w:val="0"/>
              <w:marRight w:val="0"/>
              <w:marTop w:val="0"/>
              <w:marBottom w:val="0"/>
              <w:divBdr>
                <w:top w:val="none" w:sz="0" w:space="0" w:color="auto"/>
                <w:left w:val="none" w:sz="0" w:space="0" w:color="auto"/>
                <w:bottom w:val="none" w:sz="0" w:space="0" w:color="auto"/>
                <w:right w:val="none" w:sz="0" w:space="0" w:color="auto"/>
              </w:divBdr>
            </w:div>
            <w:div w:id="1169515568">
              <w:marLeft w:val="0"/>
              <w:marRight w:val="0"/>
              <w:marTop w:val="0"/>
              <w:marBottom w:val="0"/>
              <w:divBdr>
                <w:top w:val="none" w:sz="0" w:space="0" w:color="auto"/>
                <w:left w:val="none" w:sz="0" w:space="0" w:color="auto"/>
                <w:bottom w:val="none" w:sz="0" w:space="0" w:color="auto"/>
                <w:right w:val="none" w:sz="0" w:space="0" w:color="auto"/>
              </w:divBdr>
            </w:div>
            <w:div w:id="609703540">
              <w:marLeft w:val="0"/>
              <w:marRight w:val="0"/>
              <w:marTop w:val="0"/>
              <w:marBottom w:val="0"/>
              <w:divBdr>
                <w:top w:val="none" w:sz="0" w:space="0" w:color="auto"/>
                <w:left w:val="none" w:sz="0" w:space="0" w:color="auto"/>
                <w:bottom w:val="none" w:sz="0" w:space="0" w:color="auto"/>
                <w:right w:val="none" w:sz="0" w:space="0" w:color="auto"/>
              </w:divBdr>
            </w:div>
            <w:div w:id="1035429013">
              <w:marLeft w:val="0"/>
              <w:marRight w:val="0"/>
              <w:marTop w:val="0"/>
              <w:marBottom w:val="0"/>
              <w:divBdr>
                <w:top w:val="none" w:sz="0" w:space="0" w:color="auto"/>
                <w:left w:val="none" w:sz="0" w:space="0" w:color="auto"/>
                <w:bottom w:val="none" w:sz="0" w:space="0" w:color="auto"/>
                <w:right w:val="none" w:sz="0" w:space="0" w:color="auto"/>
              </w:divBdr>
            </w:div>
            <w:div w:id="1547330112">
              <w:marLeft w:val="0"/>
              <w:marRight w:val="0"/>
              <w:marTop w:val="0"/>
              <w:marBottom w:val="0"/>
              <w:divBdr>
                <w:top w:val="none" w:sz="0" w:space="0" w:color="auto"/>
                <w:left w:val="none" w:sz="0" w:space="0" w:color="auto"/>
                <w:bottom w:val="none" w:sz="0" w:space="0" w:color="auto"/>
                <w:right w:val="none" w:sz="0" w:space="0" w:color="auto"/>
              </w:divBdr>
            </w:div>
            <w:div w:id="1769428519">
              <w:marLeft w:val="0"/>
              <w:marRight w:val="0"/>
              <w:marTop w:val="0"/>
              <w:marBottom w:val="0"/>
              <w:divBdr>
                <w:top w:val="none" w:sz="0" w:space="0" w:color="auto"/>
                <w:left w:val="none" w:sz="0" w:space="0" w:color="auto"/>
                <w:bottom w:val="none" w:sz="0" w:space="0" w:color="auto"/>
                <w:right w:val="none" w:sz="0" w:space="0" w:color="auto"/>
              </w:divBdr>
            </w:div>
            <w:div w:id="1011251223">
              <w:marLeft w:val="0"/>
              <w:marRight w:val="0"/>
              <w:marTop w:val="0"/>
              <w:marBottom w:val="0"/>
              <w:divBdr>
                <w:top w:val="none" w:sz="0" w:space="0" w:color="auto"/>
                <w:left w:val="none" w:sz="0" w:space="0" w:color="auto"/>
                <w:bottom w:val="none" w:sz="0" w:space="0" w:color="auto"/>
                <w:right w:val="none" w:sz="0" w:space="0" w:color="auto"/>
              </w:divBdr>
            </w:div>
            <w:div w:id="1135181614">
              <w:marLeft w:val="0"/>
              <w:marRight w:val="0"/>
              <w:marTop w:val="0"/>
              <w:marBottom w:val="0"/>
              <w:divBdr>
                <w:top w:val="none" w:sz="0" w:space="0" w:color="auto"/>
                <w:left w:val="none" w:sz="0" w:space="0" w:color="auto"/>
                <w:bottom w:val="none" w:sz="0" w:space="0" w:color="auto"/>
                <w:right w:val="none" w:sz="0" w:space="0" w:color="auto"/>
              </w:divBdr>
            </w:div>
            <w:div w:id="941377879">
              <w:marLeft w:val="0"/>
              <w:marRight w:val="0"/>
              <w:marTop w:val="0"/>
              <w:marBottom w:val="0"/>
              <w:divBdr>
                <w:top w:val="none" w:sz="0" w:space="0" w:color="auto"/>
                <w:left w:val="none" w:sz="0" w:space="0" w:color="auto"/>
                <w:bottom w:val="none" w:sz="0" w:space="0" w:color="auto"/>
                <w:right w:val="none" w:sz="0" w:space="0" w:color="auto"/>
              </w:divBdr>
            </w:div>
            <w:div w:id="1052194871">
              <w:marLeft w:val="0"/>
              <w:marRight w:val="0"/>
              <w:marTop w:val="0"/>
              <w:marBottom w:val="0"/>
              <w:divBdr>
                <w:top w:val="none" w:sz="0" w:space="0" w:color="auto"/>
                <w:left w:val="none" w:sz="0" w:space="0" w:color="auto"/>
                <w:bottom w:val="none" w:sz="0" w:space="0" w:color="auto"/>
                <w:right w:val="none" w:sz="0" w:space="0" w:color="auto"/>
              </w:divBdr>
            </w:div>
            <w:div w:id="485896321">
              <w:marLeft w:val="0"/>
              <w:marRight w:val="0"/>
              <w:marTop w:val="0"/>
              <w:marBottom w:val="0"/>
              <w:divBdr>
                <w:top w:val="none" w:sz="0" w:space="0" w:color="auto"/>
                <w:left w:val="none" w:sz="0" w:space="0" w:color="auto"/>
                <w:bottom w:val="none" w:sz="0" w:space="0" w:color="auto"/>
                <w:right w:val="none" w:sz="0" w:space="0" w:color="auto"/>
              </w:divBdr>
            </w:div>
            <w:div w:id="1356888131">
              <w:marLeft w:val="0"/>
              <w:marRight w:val="0"/>
              <w:marTop w:val="0"/>
              <w:marBottom w:val="0"/>
              <w:divBdr>
                <w:top w:val="none" w:sz="0" w:space="0" w:color="auto"/>
                <w:left w:val="none" w:sz="0" w:space="0" w:color="auto"/>
                <w:bottom w:val="none" w:sz="0" w:space="0" w:color="auto"/>
                <w:right w:val="none" w:sz="0" w:space="0" w:color="auto"/>
              </w:divBdr>
            </w:div>
            <w:div w:id="1112165477">
              <w:marLeft w:val="0"/>
              <w:marRight w:val="0"/>
              <w:marTop w:val="0"/>
              <w:marBottom w:val="0"/>
              <w:divBdr>
                <w:top w:val="none" w:sz="0" w:space="0" w:color="auto"/>
                <w:left w:val="none" w:sz="0" w:space="0" w:color="auto"/>
                <w:bottom w:val="none" w:sz="0" w:space="0" w:color="auto"/>
                <w:right w:val="none" w:sz="0" w:space="0" w:color="auto"/>
              </w:divBdr>
            </w:div>
            <w:div w:id="1267038108">
              <w:marLeft w:val="0"/>
              <w:marRight w:val="0"/>
              <w:marTop w:val="0"/>
              <w:marBottom w:val="0"/>
              <w:divBdr>
                <w:top w:val="none" w:sz="0" w:space="0" w:color="auto"/>
                <w:left w:val="none" w:sz="0" w:space="0" w:color="auto"/>
                <w:bottom w:val="none" w:sz="0" w:space="0" w:color="auto"/>
                <w:right w:val="none" w:sz="0" w:space="0" w:color="auto"/>
              </w:divBdr>
            </w:div>
            <w:div w:id="1214929529">
              <w:marLeft w:val="0"/>
              <w:marRight w:val="0"/>
              <w:marTop w:val="0"/>
              <w:marBottom w:val="0"/>
              <w:divBdr>
                <w:top w:val="none" w:sz="0" w:space="0" w:color="auto"/>
                <w:left w:val="none" w:sz="0" w:space="0" w:color="auto"/>
                <w:bottom w:val="none" w:sz="0" w:space="0" w:color="auto"/>
                <w:right w:val="none" w:sz="0" w:space="0" w:color="auto"/>
              </w:divBdr>
            </w:div>
            <w:div w:id="84543988">
              <w:marLeft w:val="0"/>
              <w:marRight w:val="0"/>
              <w:marTop w:val="0"/>
              <w:marBottom w:val="0"/>
              <w:divBdr>
                <w:top w:val="none" w:sz="0" w:space="0" w:color="auto"/>
                <w:left w:val="none" w:sz="0" w:space="0" w:color="auto"/>
                <w:bottom w:val="none" w:sz="0" w:space="0" w:color="auto"/>
                <w:right w:val="none" w:sz="0" w:space="0" w:color="auto"/>
              </w:divBdr>
            </w:div>
            <w:div w:id="1737705560">
              <w:marLeft w:val="0"/>
              <w:marRight w:val="0"/>
              <w:marTop w:val="0"/>
              <w:marBottom w:val="0"/>
              <w:divBdr>
                <w:top w:val="none" w:sz="0" w:space="0" w:color="auto"/>
                <w:left w:val="none" w:sz="0" w:space="0" w:color="auto"/>
                <w:bottom w:val="none" w:sz="0" w:space="0" w:color="auto"/>
                <w:right w:val="none" w:sz="0" w:space="0" w:color="auto"/>
              </w:divBdr>
            </w:div>
            <w:div w:id="2130011042">
              <w:marLeft w:val="0"/>
              <w:marRight w:val="0"/>
              <w:marTop w:val="0"/>
              <w:marBottom w:val="0"/>
              <w:divBdr>
                <w:top w:val="none" w:sz="0" w:space="0" w:color="auto"/>
                <w:left w:val="none" w:sz="0" w:space="0" w:color="auto"/>
                <w:bottom w:val="none" w:sz="0" w:space="0" w:color="auto"/>
                <w:right w:val="none" w:sz="0" w:space="0" w:color="auto"/>
              </w:divBdr>
            </w:div>
            <w:div w:id="1617522561">
              <w:marLeft w:val="0"/>
              <w:marRight w:val="0"/>
              <w:marTop w:val="0"/>
              <w:marBottom w:val="0"/>
              <w:divBdr>
                <w:top w:val="none" w:sz="0" w:space="0" w:color="auto"/>
                <w:left w:val="none" w:sz="0" w:space="0" w:color="auto"/>
                <w:bottom w:val="none" w:sz="0" w:space="0" w:color="auto"/>
                <w:right w:val="none" w:sz="0" w:space="0" w:color="auto"/>
              </w:divBdr>
            </w:div>
            <w:div w:id="1101030640">
              <w:marLeft w:val="0"/>
              <w:marRight w:val="0"/>
              <w:marTop w:val="0"/>
              <w:marBottom w:val="0"/>
              <w:divBdr>
                <w:top w:val="none" w:sz="0" w:space="0" w:color="auto"/>
                <w:left w:val="none" w:sz="0" w:space="0" w:color="auto"/>
                <w:bottom w:val="none" w:sz="0" w:space="0" w:color="auto"/>
                <w:right w:val="none" w:sz="0" w:space="0" w:color="auto"/>
              </w:divBdr>
            </w:div>
            <w:div w:id="1655909636">
              <w:marLeft w:val="0"/>
              <w:marRight w:val="0"/>
              <w:marTop w:val="0"/>
              <w:marBottom w:val="0"/>
              <w:divBdr>
                <w:top w:val="none" w:sz="0" w:space="0" w:color="auto"/>
                <w:left w:val="none" w:sz="0" w:space="0" w:color="auto"/>
                <w:bottom w:val="none" w:sz="0" w:space="0" w:color="auto"/>
                <w:right w:val="none" w:sz="0" w:space="0" w:color="auto"/>
              </w:divBdr>
            </w:div>
            <w:div w:id="115754572">
              <w:marLeft w:val="0"/>
              <w:marRight w:val="0"/>
              <w:marTop w:val="0"/>
              <w:marBottom w:val="0"/>
              <w:divBdr>
                <w:top w:val="none" w:sz="0" w:space="0" w:color="auto"/>
                <w:left w:val="none" w:sz="0" w:space="0" w:color="auto"/>
                <w:bottom w:val="none" w:sz="0" w:space="0" w:color="auto"/>
                <w:right w:val="none" w:sz="0" w:space="0" w:color="auto"/>
              </w:divBdr>
            </w:div>
            <w:div w:id="1752116429">
              <w:marLeft w:val="0"/>
              <w:marRight w:val="0"/>
              <w:marTop w:val="0"/>
              <w:marBottom w:val="0"/>
              <w:divBdr>
                <w:top w:val="none" w:sz="0" w:space="0" w:color="auto"/>
                <w:left w:val="none" w:sz="0" w:space="0" w:color="auto"/>
                <w:bottom w:val="none" w:sz="0" w:space="0" w:color="auto"/>
                <w:right w:val="none" w:sz="0" w:space="0" w:color="auto"/>
              </w:divBdr>
            </w:div>
            <w:div w:id="1328361272">
              <w:marLeft w:val="0"/>
              <w:marRight w:val="0"/>
              <w:marTop w:val="0"/>
              <w:marBottom w:val="0"/>
              <w:divBdr>
                <w:top w:val="none" w:sz="0" w:space="0" w:color="auto"/>
                <w:left w:val="none" w:sz="0" w:space="0" w:color="auto"/>
                <w:bottom w:val="none" w:sz="0" w:space="0" w:color="auto"/>
                <w:right w:val="none" w:sz="0" w:space="0" w:color="auto"/>
              </w:divBdr>
            </w:div>
            <w:div w:id="331029590">
              <w:marLeft w:val="0"/>
              <w:marRight w:val="0"/>
              <w:marTop w:val="0"/>
              <w:marBottom w:val="0"/>
              <w:divBdr>
                <w:top w:val="none" w:sz="0" w:space="0" w:color="auto"/>
                <w:left w:val="none" w:sz="0" w:space="0" w:color="auto"/>
                <w:bottom w:val="none" w:sz="0" w:space="0" w:color="auto"/>
                <w:right w:val="none" w:sz="0" w:space="0" w:color="auto"/>
              </w:divBdr>
            </w:div>
            <w:div w:id="408305488">
              <w:marLeft w:val="0"/>
              <w:marRight w:val="0"/>
              <w:marTop w:val="0"/>
              <w:marBottom w:val="0"/>
              <w:divBdr>
                <w:top w:val="none" w:sz="0" w:space="0" w:color="auto"/>
                <w:left w:val="none" w:sz="0" w:space="0" w:color="auto"/>
                <w:bottom w:val="none" w:sz="0" w:space="0" w:color="auto"/>
                <w:right w:val="none" w:sz="0" w:space="0" w:color="auto"/>
              </w:divBdr>
            </w:div>
            <w:div w:id="228538712">
              <w:marLeft w:val="0"/>
              <w:marRight w:val="0"/>
              <w:marTop w:val="0"/>
              <w:marBottom w:val="0"/>
              <w:divBdr>
                <w:top w:val="none" w:sz="0" w:space="0" w:color="auto"/>
                <w:left w:val="none" w:sz="0" w:space="0" w:color="auto"/>
                <w:bottom w:val="none" w:sz="0" w:space="0" w:color="auto"/>
                <w:right w:val="none" w:sz="0" w:space="0" w:color="auto"/>
              </w:divBdr>
            </w:div>
            <w:div w:id="19439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6337">
      <w:bodyDiv w:val="1"/>
      <w:marLeft w:val="0"/>
      <w:marRight w:val="0"/>
      <w:marTop w:val="0"/>
      <w:marBottom w:val="0"/>
      <w:divBdr>
        <w:top w:val="none" w:sz="0" w:space="0" w:color="auto"/>
        <w:left w:val="none" w:sz="0" w:space="0" w:color="auto"/>
        <w:bottom w:val="none" w:sz="0" w:space="0" w:color="auto"/>
        <w:right w:val="none" w:sz="0" w:space="0" w:color="auto"/>
      </w:divBdr>
    </w:div>
    <w:div w:id="1445149579">
      <w:bodyDiv w:val="1"/>
      <w:marLeft w:val="0"/>
      <w:marRight w:val="0"/>
      <w:marTop w:val="0"/>
      <w:marBottom w:val="0"/>
      <w:divBdr>
        <w:top w:val="none" w:sz="0" w:space="0" w:color="auto"/>
        <w:left w:val="none" w:sz="0" w:space="0" w:color="auto"/>
        <w:bottom w:val="none" w:sz="0" w:space="0" w:color="auto"/>
        <w:right w:val="none" w:sz="0" w:space="0" w:color="auto"/>
      </w:divBdr>
    </w:div>
    <w:div w:id="1459034129">
      <w:bodyDiv w:val="1"/>
      <w:marLeft w:val="0"/>
      <w:marRight w:val="0"/>
      <w:marTop w:val="0"/>
      <w:marBottom w:val="0"/>
      <w:divBdr>
        <w:top w:val="none" w:sz="0" w:space="0" w:color="auto"/>
        <w:left w:val="none" w:sz="0" w:space="0" w:color="auto"/>
        <w:bottom w:val="none" w:sz="0" w:space="0" w:color="auto"/>
        <w:right w:val="none" w:sz="0" w:space="0" w:color="auto"/>
      </w:divBdr>
      <w:divsChild>
        <w:div w:id="832525158">
          <w:marLeft w:val="0"/>
          <w:marRight w:val="0"/>
          <w:marTop w:val="0"/>
          <w:marBottom w:val="0"/>
          <w:divBdr>
            <w:top w:val="single" w:sz="2" w:space="0" w:color="E3E3E3"/>
            <w:left w:val="single" w:sz="2" w:space="0" w:color="E3E3E3"/>
            <w:bottom w:val="single" w:sz="2" w:space="0" w:color="E3E3E3"/>
            <w:right w:val="single" w:sz="2" w:space="0" w:color="E3E3E3"/>
          </w:divBdr>
        </w:div>
        <w:div w:id="225453144">
          <w:marLeft w:val="0"/>
          <w:marRight w:val="0"/>
          <w:marTop w:val="0"/>
          <w:marBottom w:val="0"/>
          <w:divBdr>
            <w:top w:val="single" w:sz="2" w:space="0" w:color="E3E3E3"/>
            <w:left w:val="single" w:sz="2" w:space="0" w:color="E3E3E3"/>
            <w:bottom w:val="single" w:sz="2" w:space="0" w:color="E3E3E3"/>
            <w:right w:val="single" w:sz="2" w:space="0" w:color="E3E3E3"/>
          </w:divBdr>
        </w:div>
        <w:div w:id="1418096649">
          <w:marLeft w:val="0"/>
          <w:marRight w:val="0"/>
          <w:marTop w:val="0"/>
          <w:marBottom w:val="300"/>
          <w:divBdr>
            <w:top w:val="single" w:sz="2" w:space="0" w:color="E3E3E3"/>
            <w:left w:val="single" w:sz="2" w:space="0" w:color="E3E3E3"/>
            <w:bottom w:val="single" w:sz="2" w:space="0" w:color="E3E3E3"/>
            <w:right w:val="single" w:sz="2" w:space="0" w:color="E3E3E3"/>
          </w:divBdr>
        </w:div>
        <w:div w:id="1732583520">
          <w:marLeft w:val="0"/>
          <w:marRight w:val="0"/>
          <w:marTop w:val="0"/>
          <w:marBottom w:val="0"/>
          <w:divBdr>
            <w:top w:val="single" w:sz="2" w:space="0" w:color="E3E3E3"/>
            <w:left w:val="single" w:sz="2" w:space="0" w:color="E3E3E3"/>
            <w:bottom w:val="single" w:sz="2" w:space="0" w:color="E3E3E3"/>
            <w:right w:val="single" w:sz="2" w:space="0" w:color="E3E3E3"/>
          </w:divBdr>
        </w:div>
        <w:div w:id="486942131">
          <w:marLeft w:val="0"/>
          <w:marRight w:val="0"/>
          <w:marTop w:val="0"/>
          <w:marBottom w:val="0"/>
          <w:divBdr>
            <w:top w:val="single" w:sz="2" w:space="0" w:color="E3E3E3"/>
            <w:left w:val="single" w:sz="2" w:space="0" w:color="E3E3E3"/>
            <w:bottom w:val="single" w:sz="2" w:space="0" w:color="E3E3E3"/>
            <w:right w:val="single" w:sz="2" w:space="0" w:color="E3E3E3"/>
          </w:divBdr>
        </w:div>
        <w:div w:id="1567378527">
          <w:marLeft w:val="0"/>
          <w:marRight w:val="0"/>
          <w:marTop w:val="0"/>
          <w:marBottom w:val="300"/>
          <w:divBdr>
            <w:top w:val="single" w:sz="2" w:space="0" w:color="E3E3E3"/>
            <w:left w:val="single" w:sz="2" w:space="0" w:color="E3E3E3"/>
            <w:bottom w:val="single" w:sz="2" w:space="0" w:color="E3E3E3"/>
            <w:right w:val="single" w:sz="2" w:space="0" w:color="E3E3E3"/>
          </w:divBdr>
        </w:div>
        <w:div w:id="107629307">
          <w:marLeft w:val="0"/>
          <w:marRight w:val="0"/>
          <w:marTop w:val="0"/>
          <w:marBottom w:val="300"/>
          <w:divBdr>
            <w:top w:val="single" w:sz="2" w:space="0" w:color="E3E3E3"/>
            <w:left w:val="single" w:sz="2" w:space="0" w:color="E3E3E3"/>
            <w:bottom w:val="single" w:sz="2" w:space="0" w:color="E3E3E3"/>
            <w:right w:val="single" w:sz="2" w:space="0" w:color="E3E3E3"/>
          </w:divBdr>
        </w:div>
        <w:div w:id="389153122">
          <w:marLeft w:val="0"/>
          <w:marRight w:val="0"/>
          <w:marTop w:val="0"/>
          <w:marBottom w:val="300"/>
          <w:divBdr>
            <w:top w:val="single" w:sz="2" w:space="0" w:color="E3E3E3"/>
            <w:left w:val="single" w:sz="2" w:space="0" w:color="E3E3E3"/>
            <w:bottom w:val="single" w:sz="2" w:space="0" w:color="E3E3E3"/>
            <w:right w:val="single" w:sz="2" w:space="0" w:color="E3E3E3"/>
          </w:divBdr>
        </w:div>
        <w:div w:id="645816642">
          <w:marLeft w:val="0"/>
          <w:marRight w:val="0"/>
          <w:marTop w:val="0"/>
          <w:marBottom w:val="0"/>
          <w:divBdr>
            <w:top w:val="single" w:sz="2" w:space="0" w:color="E3E3E3"/>
            <w:left w:val="single" w:sz="2" w:space="0" w:color="E3E3E3"/>
            <w:bottom w:val="single" w:sz="2" w:space="0" w:color="E3E3E3"/>
            <w:right w:val="single" w:sz="2" w:space="0" w:color="E3E3E3"/>
          </w:divBdr>
        </w:div>
        <w:div w:id="1070886168">
          <w:marLeft w:val="0"/>
          <w:marRight w:val="0"/>
          <w:marTop w:val="0"/>
          <w:marBottom w:val="300"/>
          <w:divBdr>
            <w:top w:val="single" w:sz="2" w:space="0" w:color="E3E3E3"/>
            <w:left w:val="single" w:sz="2" w:space="0" w:color="E3E3E3"/>
            <w:bottom w:val="single" w:sz="2" w:space="0" w:color="E3E3E3"/>
            <w:right w:val="single" w:sz="2" w:space="0" w:color="E3E3E3"/>
          </w:divBdr>
        </w:div>
      </w:divsChild>
    </w:div>
    <w:div w:id="1463496873">
      <w:bodyDiv w:val="1"/>
      <w:marLeft w:val="0"/>
      <w:marRight w:val="0"/>
      <w:marTop w:val="0"/>
      <w:marBottom w:val="0"/>
      <w:divBdr>
        <w:top w:val="none" w:sz="0" w:space="0" w:color="auto"/>
        <w:left w:val="none" w:sz="0" w:space="0" w:color="auto"/>
        <w:bottom w:val="none" w:sz="0" w:space="0" w:color="auto"/>
        <w:right w:val="none" w:sz="0" w:space="0" w:color="auto"/>
      </w:divBdr>
    </w:div>
    <w:div w:id="1464998914">
      <w:bodyDiv w:val="1"/>
      <w:marLeft w:val="0"/>
      <w:marRight w:val="0"/>
      <w:marTop w:val="0"/>
      <w:marBottom w:val="0"/>
      <w:divBdr>
        <w:top w:val="none" w:sz="0" w:space="0" w:color="auto"/>
        <w:left w:val="none" w:sz="0" w:space="0" w:color="auto"/>
        <w:bottom w:val="none" w:sz="0" w:space="0" w:color="auto"/>
        <w:right w:val="none" w:sz="0" w:space="0" w:color="auto"/>
      </w:divBdr>
      <w:divsChild>
        <w:div w:id="1835217369">
          <w:marLeft w:val="0"/>
          <w:marRight w:val="0"/>
          <w:marTop w:val="0"/>
          <w:marBottom w:val="0"/>
          <w:divBdr>
            <w:top w:val="none" w:sz="0" w:space="0" w:color="auto"/>
            <w:left w:val="none" w:sz="0" w:space="0" w:color="auto"/>
            <w:bottom w:val="none" w:sz="0" w:space="0" w:color="auto"/>
            <w:right w:val="none" w:sz="0" w:space="0" w:color="auto"/>
          </w:divBdr>
          <w:divsChild>
            <w:div w:id="177578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48284">
      <w:bodyDiv w:val="1"/>
      <w:marLeft w:val="0"/>
      <w:marRight w:val="0"/>
      <w:marTop w:val="0"/>
      <w:marBottom w:val="0"/>
      <w:divBdr>
        <w:top w:val="none" w:sz="0" w:space="0" w:color="auto"/>
        <w:left w:val="none" w:sz="0" w:space="0" w:color="auto"/>
        <w:bottom w:val="none" w:sz="0" w:space="0" w:color="auto"/>
        <w:right w:val="none" w:sz="0" w:space="0" w:color="auto"/>
      </w:divBdr>
      <w:divsChild>
        <w:div w:id="1793204512">
          <w:marLeft w:val="0"/>
          <w:marRight w:val="0"/>
          <w:marTop w:val="0"/>
          <w:marBottom w:val="0"/>
          <w:divBdr>
            <w:top w:val="none" w:sz="0" w:space="0" w:color="auto"/>
            <w:left w:val="none" w:sz="0" w:space="0" w:color="auto"/>
            <w:bottom w:val="none" w:sz="0" w:space="0" w:color="auto"/>
            <w:right w:val="none" w:sz="0" w:space="0" w:color="auto"/>
          </w:divBdr>
          <w:divsChild>
            <w:div w:id="474447831">
              <w:marLeft w:val="0"/>
              <w:marRight w:val="0"/>
              <w:marTop w:val="0"/>
              <w:marBottom w:val="0"/>
              <w:divBdr>
                <w:top w:val="none" w:sz="0" w:space="0" w:color="auto"/>
                <w:left w:val="none" w:sz="0" w:space="0" w:color="auto"/>
                <w:bottom w:val="none" w:sz="0" w:space="0" w:color="auto"/>
                <w:right w:val="none" w:sz="0" w:space="0" w:color="auto"/>
              </w:divBdr>
            </w:div>
            <w:div w:id="29575300">
              <w:marLeft w:val="0"/>
              <w:marRight w:val="0"/>
              <w:marTop w:val="0"/>
              <w:marBottom w:val="0"/>
              <w:divBdr>
                <w:top w:val="none" w:sz="0" w:space="0" w:color="auto"/>
                <w:left w:val="none" w:sz="0" w:space="0" w:color="auto"/>
                <w:bottom w:val="none" w:sz="0" w:space="0" w:color="auto"/>
                <w:right w:val="none" w:sz="0" w:space="0" w:color="auto"/>
              </w:divBdr>
            </w:div>
            <w:div w:id="180047540">
              <w:marLeft w:val="0"/>
              <w:marRight w:val="0"/>
              <w:marTop w:val="0"/>
              <w:marBottom w:val="0"/>
              <w:divBdr>
                <w:top w:val="none" w:sz="0" w:space="0" w:color="auto"/>
                <w:left w:val="none" w:sz="0" w:space="0" w:color="auto"/>
                <w:bottom w:val="none" w:sz="0" w:space="0" w:color="auto"/>
                <w:right w:val="none" w:sz="0" w:space="0" w:color="auto"/>
              </w:divBdr>
            </w:div>
            <w:div w:id="1863085074">
              <w:marLeft w:val="0"/>
              <w:marRight w:val="0"/>
              <w:marTop w:val="0"/>
              <w:marBottom w:val="0"/>
              <w:divBdr>
                <w:top w:val="none" w:sz="0" w:space="0" w:color="auto"/>
                <w:left w:val="none" w:sz="0" w:space="0" w:color="auto"/>
                <w:bottom w:val="none" w:sz="0" w:space="0" w:color="auto"/>
                <w:right w:val="none" w:sz="0" w:space="0" w:color="auto"/>
              </w:divBdr>
            </w:div>
            <w:div w:id="437681215">
              <w:marLeft w:val="0"/>
              <w:marRight w:val="0"/>
              <w:marTop w:val="0"/>
              <w:marBottom w:val="0"/>
              <w:divBdr>
                <w:top w:val="none" w:sz="0" w:space="0" w:color="auto"/>
                <w:left w:val="none" w:sz="0" w:space="0" w:color="auto"/>
                <w:bottom w:val="none" w:sz="0" w:space="0" w:color="auto"/>
                <w:right w:val="none" w:sz="0" w:space="0" w:color="auto"/>
              </w:divBdr>
            </w:div>
            <w:div w:id="820581666">
              <w:marLeft w:val="0"/>
              <w:marRight w:val="0"/>
              <w:marTop w:val="0"/>
              <w:marBottom w:val="0"/>
              <w:divBdr>
                <w:top w:val="none" w:sz="0" w:space="0" w:color="auto"/>
                <w:left w:val="none" w:sz="0" w:space="0" w:color="auto"/>
                <w:bottom w:val="none" w:sz="0" w:space="0" w:color="auto"/>
                <w:right w:val="none" w:sz="0" w:space="0" w:color="auto"/>
              </w:divBdr>
            </w:div>
            <w:div w:id="1117410130">
              <w:marLeft w:val="0"/>
              <w:marRight w:val="0"/>
              <w:marTop w:val="0"/>
              <w:marBottom w:val="0"/>
              <w:divBdr>
                <w:top w:val="none" w:sz="0" w:space="0" w:color="auto"/>
                <w:left w:val="none" w:sz="0" w:space="0" w:color="auto"/>
                <w:bottom w:val="none" w:sz="0" w:space="0" w:color="auto"/>
                <w:right w:val="none" w:sz="0" w:space="0" w:color="auto"/>
              </w:divBdr>
            </w:div>
            <w:div w:id="323702125">
              <w:marLeft w:val="0"/>
              <w:marRight w:val="0"/>
              <w:marTop w:val="0"/>
              <w:marBottom w:val="0"/>
              <w:divBdr>
                <w:top w:val="none" w:sz="0" w:space="0" w:color="auto"/>
                <w:left w:val="none" w:sz="0" w:space="0" w:color="auto"/>
                <w:bottom w:val="none" w:sz="0" w:space="0" w:color="auto"/>
                <w:right w:val="none" w:sz="0" w:space="0" w:color="auto"/>
              </w:divBdr>
            </w:div>
            <w:div w:id="1549222401">
              <w:marLeft w:val="0"/>
              <w:marRight w:val="0"/>
              <w:marTop w:val="0"/>
              <w:marBottom w:val="0"/>
              <w:divBdr>
                <w:top w:val="none" w:sz="0" w:space="0" w:color="auto"/>
                <w:left w:val="none" w:sz="0" w:space="0" w:color="auto"/>
                <w:bottom w:val="none" w:sz="0" w:space="0" w:color="auto"/>
                <w:right w:val="none" w:sz="0" w:space="0" w:color="auto"/>
              </w:divBdr>
            </w:div>
            <w:div w:id="1308049220">
              <w:marLeft w:val="0"/>
              <w:marRight w:val="0"/>
              <w:marTop w:val="0"/>
              <w:marBottom w:val="0"/>
              <w:divBdr>
                <w:top w:val="none" w:sz="0" w:space="0" w:color="auto"/>
                <w:left w:val="none" w:sz="0" w:space="0" w:color="auto"/>
                <w:bottom w:val="none" w:sz="0" w:space="0" w:color="auto"/>
                <w:right w:val="none" w:sz="0" w:space="0" w:color="auto"/>
              </w:divBdr>
            </w:div>
            <w:div w:id="1080176497">
              <w:marLeft w:val="0"/>
              <w:marRight w:val="0"/>
              <w:marTop w:val="0"/>
              <w:marBottom w:val="0"/>
              <w:divBdr>
                <w:top w:val="none" w:sz="0" w:space="0" w:color="auto"/>
                <w:left w:val="none" w:sz="0" w:space="0" w:color="auto"/>
                <w:bottom w:val="none" w:sz="0" w:space="0" w:color="auto"/>
                <w:right w:val="none" w:sz="0" w:space="0" w:color="auto"/>
              </w:divBdr>
            </w:div>
            <w:div w:id="273177643">
              <w:marLeft w:val="0"/>
              <w:marRight w:val="0"/>
              <w:marTop w:val="0"/>
              <w:marBottom w:val="0"/>
              <w:divBdr>
                <w:top w:val="none" w:sz="0" w:space="0" w:color="auto"/>
                <w:left w:val="none" w:sz="0" w:space="0" w:color="auto"/>
                <w:bottom w:val="none" w:sz="0" w:space="0" w:color="auto"/>
                <w:right w:val="none" w:sz="0" w:space="0" w:color="auto"/>
              </w:divBdr>
            </w:div>
            <w:div w:id="167644502">
              <w:marLeft w:val="0"/>
              <w:marRight w:val="0"/>
              <w:marTop w:val="0"/>
              <w:marBottom w:val="0"/>
              <w:divBdr>
                <w:top w:val="none" w:sz="0" w:space="0" w:color="auto"/>
                <w:left w:val="none" w:sz="0" w:space="0" w:color="auto"/>
                <w:bottom w:val="none" w:sz="0" w:space="0" w:color="auto"/>
                <w:right w:val="none" w:sz="0" w:space="0" w:color="auto"/>
              </w:divBdr>
            </w:div>
            <w:div w:id="843589385">
              <w:marLeft w:val="0"/>
              <w:marRight w:val="0"/>
              <w:marTop w:val="0"/>
              <w:marBottom w:val="0"/>
              <w:divBdr>
                <w:top w:val="none" w:sz="0" w:space="0" w:color="auto"/>
                <w:left w:val="none" w:sz="0" w:space="0" w:color="auto"/>
                <w:bottom w:val="none" w:sz="0" w:space="0" w:color="auto"/>
                <w:right w:val="none" w:sz="0" w:space="0" w:color="auto"/>
              </w:divBdr>
            </w:div>
            <w:div w:id="118649049">
              <w:marLeft w:val="0"/>
              <w:marRight w:val="0"/>
              <w:marTop w:val="0"/>
              <w:marBottom w:val="0"/>
              <w:divBdr>
                <w:top w:val="none" w:sz="0" w:space="0" w:color="auto"/>
                <w:left w:val="none" w:sz="0" w:space="0" w:color="auto"/>
                <w:bottom w:val="none" w:sz="0" w:space="0" w:color="auto"/>
                <w:right w:val="none" w:sz="0" w:space="0" w:color="auto"/>
              </w:divBdr>
            </w:div>
            <w:div w:id="1742634647">
              <w:marLeft w:val="0"/>
              <w:marRight w:val="0"/>
              <w:marTop w:val="0"/>
              <w:marBottom w:val="0"/>
              <w:divBdr>
                <w:top w:val="none" w:sz="0" w:space="0" w:color="auto"/>
                <w:left w:val="none" w:sz="0" w:space="0" w:color="auto"/>
                <w:bottom w:val="none" w:sz="0" w:space="0" w:color="auto"/>
                <w:right w:val="none" w:sz="0" w:space="0" w:color="auto"/>
              </w:divBdr>
            </w:div>
            <w:div w:id="380787464">
              <w:marLeft w:val="0"/>
              <w:marRight w:val="0"/>
              <w:marTop w:val="0"/>
              <w:marBottom w:val="0"/>
              <w:divBdr>
                <w:top w:val="none" w:sz="0" w:space="0" w:color="auto"/>
                <w:left w:val="none" w:sz="0" w:space="0" w:color="auto"/>
                <w:bottom w:val="none" w:sz="0" w:space="0" w:color="auto"/>
                <w:right w:val="none" w:sz="0" w:space="0" w:color="auto"/>
              </w:divBdr>
            </w:div>
            <w:div w:id="1902058424">
              <w:marLeft w:val="0"/>
              <w:marRight w:val="0"/>
              <w:marTop w:val="0"/>
              <w:marBottom w:val="0"/>
              <w:divBdr>
                <w:top w:val="none" w:sz="0" w:space="0" w:color="auto"/>
                <w:left w:val="none" w:sz="0" w:space="0" w:color="auto"/>
                <w:bottom w:val="none" w:sz="0" w:space="0" w:color="auto"/>
                <w:right w:val="none" w:sz="0" w:space="0" w:color="auto"/>
              </w:divBdr>
            </w:div>
            <w:div w:id="79717961">
              <w:marLeft w:val="0"/>
              <w:marRight w:val="0"/>
              <w:marTop w:val="0"/>
              <w:marBottom w:val="0"/>
              <w:divBdr>
                <w:top w:val="none" w:sz="0" w:space="0" w:color="auto"/>
                <w:left w:val="none" w:sz="0" w:space="0" w:color="auto"/>
                <w:bottom w:val="none" w:sz="0" w:space="0" w:color="auto"/>
                <w:right w:val="none" w:sz="0" w:space="0" w:color="auto"/>
              </w:divBdr>
            </w:div>
            <w:div w:id="814906203">
              <w:marLeft w:val="0"/>
              <w:marRight w:val="0"/>
              <w:marTop w:val="0"/>
              <w:marBottom w:val="0"/>
              <w:divBdr>
                <w:top w:val="none" w:sz="0" w:space="0" w:color="auto"/>
                <w:left w:val="none" w:sz="0" w:space="0" w:color="auto"/>
                <w:bottom w:val="none" w:sz="0" w:space="0" w:color="auto"/>
                <w:right w:val="none" w:sz="0" w:space="0" w:color="auto"/>
              </w:divBdr>
            </w:div>
            <w:div w:id="175771156">
              <w:marLeft w:val="0"/>
              <w:marRight w:val="0"/>
              <w:marTop w:val="0"/>
              <w:marBottom w:val="0"/>
              <w:divBdr>
                <w:top w:val="none" w:sz="0" w:space="0" w:color="auto"/>
                <w:left w:val="none" w:sz="0" w:space="0" w:color="auto"/>
                <w:bottom w:val="none" w:sz="0" w:space="0" w:color="auto"/>
                <w:right w:val="none" w:sz="0" w:space="0" w:color="auto"/>
              </w:divBdr>
            </w:div>
            <w:div w:id="449326963">
              <w:marLeft w:val="0"/>
              <w:marRight w:val="0"/>
              <w:marTop w:val="0"/>
              <w:marBottom w:val="0"/>
              <w:divBdr>
                <w:top w:val="none" w:sz="0" w:space="0" w:color="auto"/>
                <w:left w:val="none" w:sz="0" w:space="0" w:color="auto"/>
                <w:bottom w:val="none" w:sz="0" w:space="0" w:color="auto"/>
                <w:right w:val="none" w:sz="0" w:space="0" w:color="auto"/>
              </w:divBdr>
            </w:div>
            <w:div w:id="1467890774">
              <w:marLeft w:val="0"/>
              <w:marRight w:val="0"/>
              <w:marTop w:val="0"/>
              <w:marBottom w:val="0"/>
              <w:divBdr>
                <w:top w:val="none" w:sz="0" w:space="0" w:color="auto"/>
                <w:left w:val="none" w:sz="0" w:space="0" w:color="auto"/>
                <w:bottom w:val="none" w:sz="0" w:space="0" w:color="auto"/>
                <w:right w:val="none" w:sz="0" w:space="0" w:color="auto"/>
              </w:divBdr>
            </w:div>
            <w:div w:id="1193109975">
              <w:marLeft w:val="0"/>
              <w:marRight w:val="0"/>
              <w:marTop w:val="0"/>
              <w:marBottom w:val="0"/>
              <w:divBdr>
                <w:top w:val="none" w:sz="0" w:space="0" w:color="auto"/>
                <w:left w:val="none" w:sz="0" w:space="0" w:color="auto"/>
                <w:bottom w:val="none" w:sz="0" w:space="0" w:color="auto"/>
                <w:right w:val="none" w:sz="0" w:space="0" w:color="auto"/>
              </w:divBdr>
            </w:div>
            <w:div w:id="191460582">
              <w:marLeft w:val="0"/>
              <w:marRight w:val="0"/>
              <w:marTop w:val="0"/>
              <w:marBottom w:val="0"/>
              <w:divBdr>
                <w:top w:val="none" w:sz="0" w:space="0" w:color="auto"/>
                <w:left w:val="none" w:sz="0" w:space="0" w:color="auto"/>
                <w:bottom w:val="none" w:sz="0" w:space="0" w:color="auto"/>
                <w:right w:val="none" w:sz="0" w:space="0" w:color="auto"/>
              </w:divBdr>
            </w:div>
            <w:div w:id="1189953337">
              <w:marLeft w:val="0"/>
              <w:marRight w:val="0"/>
              <w:marTop w:val="0"/>
              <w:marBottom w:val="0"/>
              <w:divBdr>
                <w:top w:val="none" w:sz="0" w:space="0" w:color="auto"/>
                <w:left w:val="none" w:sz="0" w:space="0" w:color="auto"/>
                <w:bottom w:val="none" w:sz="0" w:space="0" w:color="auto"/>
                <w:right w:val="none" w:sz="0" w:space="0" w:color="auto"/>
              </w:divBdr>
            </w:div>
            <w:div w:id="1989703122">
              <w:marLeft w:val="0"/>
              <w:marRight w:val="0"/>
              <w:marTop w:val="0"/>
              <w:marBottom w:val="0"/>
              <w:divBdr>
                <w:top w:val="none" w:sz="0" w:space="0" w:color="auto"/>
                <w:left w:val="none" w:sz="0" w:space="0" w:color="auto"/>
                <w:bottom w:val="none" w:sz="0" w:space="0" w:color="auto"/>
                <w:right w:val="none" w:sz="0" w:space="0" w:color="auto"/>
              </w:divBdr>
            </w:div>
            <w:div w:id="474299957">
              <w:marLeft w:val="0"/>
              <w:marRight w:val="0"/>
              <w:marTop w:val="0"/>
              <w:marBottom w:val="0"/>
              <w:divBdr>
                <w:top w:val="none" w:sz="0" w:space="0" w:color="auto"/>
                <w:left w:val="none" w:sz="0" w:space="0" w:color="auto"/>
                <w:bottom w:val="none" w:sz="0" w:space="0" w:color="auto"/>
                <w:right w:val="none" w:sz="0" w:space="0" w:color="auto"/>
              </w:divBdr>
            </w:div>
            <w:div w:id="402915782">
              <w:marLeft w:val="0"/>
              <w:marRight w:val="0"/>
              <w:marTop w:val="0"/>
              <w:marBottom w:val="0"/>
              <w:divBdr>
                <w:top w:val="none" w:sz="0" w:space="0" w:color="auto"/>
                <w:left w:val="none" w:sz="0" w:space="0" w:color="auto"/>
                <w:bottom w:val="none" w:sz="0" w:space="0" w:color="auto"/>
                <w:right w:val="none" w:sz="0" w:space="0" w:color="auto"/>
              </w:divBdr>
            </w:div>
            <w:div w:id="41096136">
              <w:marLeft w:val="0"/>
              <w:marRight w:val="0"/>
              <w:marTop w:val="0"/>
              <w:marBottom w:val="0"/>
              <w:divBdr>
                <w:top w:val="none" w:sz="0" w:space="0" w:color="auto"/>
                <w:left w:val="none" w:sz="0" w:space="0" w:color="auto"/>
                <w:bottom w:val="none" w:sz="0" w:space="0" w:color="auto"/>
                <w:right w:val="none" w:sz="0" w:space="0" w:color="auto"/>
              </w:divBdr>
            </w:div>
            <w:div w:id="2090035356">
              <w:marLeft w:val="0"/>
              <w:marRight w:val="0"/>
              <w:marTop w:val="0"/>
              <w:marBottom w:val="0"/>
              <w:divBdr>
                <w:top w:val="none" w:sz="0" w:space="0" w:color="auto"/>
                <w:left w:val="none" w:sz="0" w:space="0" w:color="auto"/>
                <w:bottom w:val="none" w:sz="0" w:space="0" w:color="auto"/>
                <w:right w:val="none" w:sz="0" w:space="0" w:color="auto"/>
              </w:divBdr>
            </w:div>
            <w:div w:id="1645088835">
              <w:marLeft w:val="0"/>
              <w:marRight w:val="0"/>
              <w:marTop w:val="0"/>
              <w:marBottom w:val="0"/>
              <w:divBdr>
                <w:top w:val="none" w:sz="0" w:space="0" w:color="auto"/>
                <w:left w:val="none" w:sz="0" w:space="0" w:color="auto"/>
                <w:bottom w:val="none" w:sz="0" w:space="0" w:color="auto"/>
                <w:right w:val="none" w:sz="0" w:space="0" w:color="auto"/>
              </w:divBdr>
            </w:div>
            <w:div w:id="1830559307">
              <w:marLeft w:val="0"/>
              <w:marRight w:val="0"/>
              <w:marTop w:val="0"/>
              <w:marBottom w:val="0"/>
              <w:divBdr>
                <w:top w:val="none" w:sz="0" w:space="0" w:color="auto"/>
                <w:left w:val="none" w:sz="0" w:space="0" w:color="auto"/>
                <w:bottom w:val="none" w:sz="0" w:space="0" w:color="auto"/>
                <w:right w:val="none" w:sz="0" w:space="0" w:color="auto"/>
              </w:divBdr>
            </w:div>
            <w:div w:id="691415767">
              <w:marLeft w:val="0"/>
              <w:marRight w:val="0"/>
              <w:marTop w:val="0"/>
              <w:marBottom w:val="0"/>
              <w:divBdr>
                <w:top w:val="none" w:sz="0" w:space="0" w:color="auto"/>
                <w:left w:val="none" w:sz="0" w:space="0" w:color="auto"/>
                <w:bottom w:val="none" w:sz="0" w:space="0" w:color="auto"/>
                <w:right w:val="none" w:sz="0" w:space="0" w:color="auto"/>
              </w:divBdr>
            </w:div>
            <w:div w:id="144515523">
              <w:marLeft w:val="0"/>
              <w:marRight w:val="0"/>
              <w:marTop w:val="0"/>
              <w:marBottom w:val="0"/>
              <w:divBdr>
                <w:top w:val="none" w:sz="0" w:space="0" w:color="auto"/>
                <w:left w:val="none" w:sz="0" w:space="0" w:color="auto"/>
                <w:bottom w:val="none" w:sz="0" w:space="0" w:color="auto"/>
                <w:right w:val="none" w:sz="0" w:space="0" w:color="auto"/>
              </w:divBdr>
            </w:div>
            <w:div w:id="1015184155">
              <w:marLeft w:val="0"/>
              <w:marRight w:val="0"/>
              <w:marTop w:val="0"/>
              <w:marBottom w:val="0"/>
              <w:divBdr>
                <w:top w:val="none" w:sz="0" w:space="0" w:color="auto"/>
                <w:left w:val="none" w:sz="0" w:space="0" w:color="auto"/>
                <w:bottom w:val="none" w:sz="0" w:space="0" w:color="auto"/>
                <w:right w:val="none" w:sz="0" w:space="0" w:color="auto"/>
              </w:divBdr>
            </w:div>
            <w:div w:id="1594507303">
              <w:marLeft w:val="0"/>
              <w:marRight w:val="0"/>
              <w:marTop w:val="0"/>
              <w:marBottom w:val="0"/>
              <w:divBdr>
                <w:top w:val="none" w:sz="0" w:space="0" w:color="auto"/>
                <w:left w:val="none" w:sz="0" w:space="0" w:color="auto"/>
                <w:bottom w:val="none" w:sz="0" w:space="0" w:color="auto"/>
                <w:right w:val="none" w:sz="0" w:space="0" w:color="auto"/>
              </w:divBdr>
            </w:div>
            <w:div w:id="1003046798">
              <w:marLeft w:val="0"/>
              <w:marRight w:val="0"/>
              <w:marTop w:val="0"/>
              <w:marBottom w:val="0"/>
              <w:divBdr>
                <w:top w:val="none" w:sz="0" w:space="0" w:color="auto"/>
                <w:left w:val="none" w:sz="0" w:space="0" w:color="auto"/>
                <w:bottom w:val="none" w:sz="0" w:space="0" w:color="auto"/>
                <w:right w:val="none" w:sz="0" w:space="0" w:color="auto"/>
              </w:divBdr>
            </w:div>
            <w:div w:id="1092966725">
              <w:marLeft w:val="0"/>
              <w:marRight w:val="0"/>
              <w:marTop w:val="0"/>
              <w:marBottom w:val="0"/>
              <w:divBdr>
                <w:top w:val="none" w:sz="0" w:space="0" w:color="auto"/>
                <w:left w:val="none" w:sz="0" w:space="0" w:color="auto"/>
                <w:bottom w:val="none" w:sz="0" w:space="0" w:color="auto"/>
                <w:right w:val="none" w:sz="0" w:space="0" w:color="auto"/>
              </w:divBdr>
            </w:div>
            <w:div w:id="1281571614">
              <w:marLeft w:val="0"/>
              <w:marRight w:val="0"/>
              <w:marTop w:val="0"/>
              <w:marBottom w:val="0"/>
              <w:divBdr>
                <w:top w:val="none" w:sz="0" w:space="0" w:color="auto"/>
                <w:left w:val="none" w:sz="0" w:space="0" w:color="auto"/>
                <w:bottom w:val="none" w:sz="0" w:space="0" w:color="auto"/>
                <w:right w:val="none" w:sz="0" w:space="0" w:color="auto"/>
              </w:divBdr>
            </w:div>
            <w:div w:id="179779187">
              <w:marLeft w:val="0"/>
              <w:marRight w:val="0"/>
              <w:marTop w:val="0"/>
              <w:marBottom w:val="0"/>
              <w:divBdr>
                <w:top w:val="none" w:sz="0" w:space="0" w:color="auto"/>
                <w:left w:val="none" w:sz="0" w:space="0" w:color="auto"/>
                <w:bottom w:val="none" w:sz="0" w:space="0" w:color="auto"/>
                <w:right w:val="none" w:sz="0" w:space="0" w:color="auto"/>
              </w:divBdr>
            </w:div>
            <w:div w:id="1642614790">
              <w:marLeft w:val="0"/>
              <w:marRight w:val="0"/>
              <w:marTop w:val="0"/>
              <w:marBottom w:val="0"/>
              <w:divBdr>
                <w:top w:val="none" w:sz="0" w:space="0" w:color="auto"/>
                <w:left w:val="none" w:sz="0" w:space="0" w:color="auto"/>
                <w:bottom w:val="none" w:sz="0" w:space="0" w:color="auto"/>
                <w:right w:val="none" w:sz="0" w:space="0" w:color="auto"/>
              </w:divBdr>
            </w:div>
            <w:div w:id="535890232">
              <w:marLeft w:val="0"/>
              <w:marRight w:val="0"/>
              <w:marTop w:val="0"/>
              <w:marBottom w:val="0"/>
              <w:divBdr>
                <w:top w:val="none" w:sz="0" w:space="0" w:color="auto"/>
                <w:left w:val="none" w:sz="0" w:space="0" w:color="auto"/>
                <w:bottom w:val="none" w:sz="0" w:space="0" w:color="auto"/>
                <w:right w:val="none" w:sz="0" w:space="0" w:color="auto"/>
              </w:divBdr>
            </w:div>
            <w:div w:id="1164706183">
              <w:marLeft w:val="0"/>
              <w:marRight w:val="0"/>
              <w:marTop w:val="0"/>
              <w:marBottom w:val="0"/>
              <w:divBdr>
                <w:top w:val="none" w:sz="0" w:space="0" w:color="auto"/>
                <w:left w:val="none" w:sz="0" w:space="0" w:color="auto"/>
                <w:bottom w:val="none" w:sz="0" w:space="0" w:color="auto"/>
                <w:right w:val="none" w:sz="0" w:space="0" w:color="auto"/>
              </w:divBdr>
            </w:div>
            <w:div w:id="748187146">
              <w:marLeft w:val="0"/>
              <w:marRight w:val="0"/>
              <w:marTop w:val="0"/>
              <w:marBottom w:val="0"/>
              <w:divBdr>
                <w:top w:val="none" w:sz="0" w:space="0" w:color="auto"/>
                <w:left w:val="none" w:sz="0" w:space="0" w:color="auto"/>
                <w:bottom w:val="none" w:sz="0" w:space="0" w:color="auto"/>
                <w:right w:val="none" w:sz="0" w:space="0" w:color="auto"/>
              </w:divBdr>
            </w:div>
            <w:div w:id="656107311">
              <w:marLeft w:val="0"/>
              <w:marRight w:val="0"/>
              <w:marTop w:val="0"/>
              <w:marBottom w:val="0"/>
              <w:divBdr>
                <w:top w:val="none" w:sz="0" w:space="0" w:color="auto"/>
                <w:left w:val="none" w:sz="0" w:space="0" w:color="auto"/>
                <w:bottom w:val="none" w:sz="0" w:space="0" w:color="auto"/>
                <w:right w:val="none" w:sz="0" w:space="0" w:color="auto"/>
              </w:divBdr>
            </w:div>
            <w:div w:id="369719644">
              <w:marLeft w:val="0"/>
              <w:marRight w:val="0"/>
              <w:marTop w:val="0"/>
              <w:marBottom w:val="0"/>
              <w:divBdr>
                <w:top w:val="none" w:sz="0" w:space="0" w:color="auto"/>
                <w:left w:val="none" w:sz="0" w:space="0" w:color="auto"/>
                <w:bottom w:val="none" w:sz="0" w:space="0" w:color="auto"/>
                <w:right w:val="none" w:sz="0" w:space="0" w:color="auto"/>
              </w:divBdr>
            </w:div>
            <w:div w:id="1723096294">
              <w:marLeft w:val="0"/>
              <w:marRight w:val="0"/>
              <w:marTop w:val="0"/>
              <w:marBottom w:val="0"/>
              <w:divBdr>
                <w:top w:val="none" w:sz="0" w:space="0" w:color="auto"/>
                <w:left w:val="none" w:sz="0" w:space="0" w:color="auto"/>
                <w:bottom w:val="none" w:sz="0" w:space="0" w:color="auto"/>
                <w:right w:val="none" w:sz="0" w:space="0" w:color="auto"/>
              </w:divBdr>
            </w:div>
            <w:div w:id="241530264">
              <w:marLeft w:val="0"/>
              <w:marRight w:val="0"/>
              <w:marTop w:val="0"/>
              <w:marBottom w:val="0"/>
              <w:divBdr>
                <w:top w:val="none" w:sz="0" w:space="0" w:color="auto"/>
                <w:left w:val="none" w:sz="0" w:space="0" w:color="auto"/>
                <w:bottom w:val="none" w:sz="0" w:space="0" w:color="auto"/>
                <w:right w:val="none" w:sz="0" w:space="0" w:color="auto"/>
              </w:divBdr>
            </w:div>
            <w:div w:id="2142796640">
              <w:marLeft w:val="0"/>
              <w:marRight w:val="0"/>
              <w:marTop w:val="0"/>
              <w:marBottom w:val="0"/>
              <w:divBdr>
                <w:top w:val="none" w:sz="0" w:space="0" w:color="auto"/>
                <w:left w:val="none" w:sz="0" w:space="0" w:color="auto"/>
                <w:bottom w:val="none" w:sz="0" w:space="0" w:color="auto"/>
                <w:right w:val="none" w:sz="0" w:space="0" w:color="auto"/>
              </w:divBdr>
            </w:div>
            <w:div w:id="851995096">
              <w:marLeft w:val="0"/>
              <w:marRight w:val="0"/>
              <w:marTop w:val="0"/>
              <w:marBottom w:val="0"/>
              <w:divBdr>
                <w:top w:val="none" w:sz="0" w:space="0" w:color="auto"/>
                <w:left w:val="none" w:sz="0" w:space="0" w:color="auto"/>
                <w:bottom w:val="none" w:sz="0" w:space="0" w:color="auto"/>
                <w:right w:val="none" w:sz="0" w:space="0" w:color="auto"/>
              </w:divBdr>
            </w:div>
            <w:div w:id="422189888">
              <w:marLeft w:val="0"/>
              <w:marRight w:val="0"/>
              <w:marTop w:val="0"/>
              <w:marBottom w:val="0"/>
              <w:divBdr>
                <w:top w:val="none" w:sz="0" w:space="0" w:color="auto"/>
                <w:left w:val="none" w:sz="0" w:space="0" w:color="auto"/>
                <w:bottom w:val="none" w:sz="0" w:space="0" w:color="auto"/>
                <w:right w:val="none" w:sz="0" w:space="0" w:color="auto"/>
              </w:divBdr>
            </w:div>
            <w:div w:id="112139220">
              <w:marLeft w:val="0"/>
              <w:marRight w:val="0"/>
              <w:marTop w:val="0"/>
              <w:marBottom w:val="0"/>
              <w:divBdr>
                <w:top w:val="none" w:sz="0" w:space="0" w:color="auto"/>
                <w:left w:val="none" w:sz="0" w:space="0" w:color="auto"/>
                <w:bottom w:val="none" w:sz="0" w:space="0" w:color="auto"/>
                <w:right w:val="none" w:sz="0" w:space="0" w:color="auto"/>
              </w:divBdr>
            </w:div>
            <w:div w:id="424350344">
              <w:marLeft w:val="0"/>
              <w:marRight w:val="0"/>
              <w:marTop w:val="0"/>
              <w:marBottom w:val="0"/>
              <w:divBdr>
                <w:top w:val="none" w:sz="0" w:space="0" w:color="auto"/>
                <w:left w:val="none" w:sz="0" w:space="0" w:color="auto"/>
                <w:bottom w:val="none" w:sz="0" w:space="0" w:color="auto"/>
                <w:right w:val="none" w:sz="0" w:space="0" w:color="auto"/>
              </w:divBdr>
            </w:div>
            <w:div w:id="2101675235">
              <w:marLeft w:val="0"/>
              <w:marRight w:val="0"/>
              <w:marTop w:val="0"/>
              <w:marBottom w:val="0"/>
              <w:divBdr>
                <w:top w:val="none" w:sz="0" w:space="0" w:color="auto"/>
                <w:left w:val="none" w:sz="0" w:space="0" w:color="auto"/>
                <w:bottom w:val="none" w:sz="0" w:space="0" w:color="auto"/>
                <w:right w:val="none" w:sz="0" w:space="0" w:color="auto"/>
              </w:divBdr>
            </w:div>
            <w:div w:id="1927642392">
              <w:marLeft w:val="0"/>
              <w:marRight w:val="0"/>
              <w:marTop w:val="0"/>
              <w:marBottom w:val="0"/>
              <w:divBdr>
                <w:top w:val="none" w:sz="0" w:space="0" w:color="auto"/>
                <w:left w:val="none" w:sz="0" w:space="0" w:color="auto"/>
                <w:bottom w:val="none" w:sz="0" w:space="0" w:color="auto"/>
                <w:right w:val="none" w:sz="0" w:space="0" w:color="auto"/>
              </w:divBdr>
            </w:div>
            <w:div w:id="580334029">
              <w:marLeft w:val="0"/>
              <w:marRight w:val="0"/>
              <w:marTop w:val="0"/>
              <w:marBottom w:val="0"/>
              <w:divBdr>
                <w:top w:val="none" w:sz="0" w:space="0" w:color="auto"/>
                <w:left w:val="none" w:sz="0" w:space="0" w:color="auto"/>
                <w:bottom w:val="none" w:sz="0" w:space="0" w:color="auto"/>
                <w:right w:val="none" w:sz="0" w:space="0" w:color="auto"/>
              </w:divBdr>
            </w:div>
            <w:div w:id="304431329">
              <w:marLeft w:val="0"/>
              <w:marRight w:val="0"/>
              <w:marTop w:val="0"/>
              <w:marBottom w:val="0"/>
              <w:divBdr>
                <w:top w:val="none" w:sz="0" w:space="0" w:color="auto"/>
                <w:left w:val="none" w:sz="0" w:space="0" w:color="auto"/>
                <w:bottom w:val="none" w:sz="0" w:space="0" w:color="auto"/>
                <w:right w:val="none" w:sz="0" w:space="0" w:color="auto"/>
              </w:divBdr>
            </w:div>
            <w:div w:id="565799381">
              <w:marLeft w:val="0"/>
              <w:marRight w:val="0"/>
              <w:marTop w:val="0"/>
              <w:marBottom w:val="0"/>
              <w:divBdr>
                <w:top w:val="none" w:sz="0" w:space="0" w:color="auto"/>
                <w:left w:val="none" w:sz="0" w:space="0" w:color="auto"/>
                <w:bottom w:val="none" w:sz="0" w:space="0" w:color="auto"/>
                <w:right w:val="none" w:sz="0" w:space="0" w:color="auto"/>
              </w:divBdr>
            </w:div>
            <w:div w:id="665667536">
              <w:marLeft w:val="0"/>
              <w:marRight w:val="0"/>
              <w:marTop w:val="0"/>
              <w:marBottom w:val="0"/>
              <w:divBdr>
                <w:top w:val="none" w:sz="0" w:space="0" w:color="auto"/>
                <w:left w:val="none" w:sz="0" w:space="0" w:color="auto"/>
                <w:bottom w:val="none" w:sz="0" w:space="0" w:color="auto"/>
                <w:right w:val="none" w:sz="0" w:space="0" w:color="auto"/>
              </w:divBdr>
            </w:div>
            <w:div w:id="281614906">
              <w:marLeft w:val="0"/>
              <w:marRight w:val="0"/>
              <w:marTop w:val="0"/>
              <w:marBottom w:val="0"/>
              <w:divBdr>
                <w:top w:val="none" w:sz="0" w:space="0" w:color="auto"/>
                <w:left w:val="none" w:sz="0" w:space="0" w:color="auto"/>
                <w:bottom w:val="none" w:sz="0" w:space="0" w:color="auto"/>
                <w:right w:val="none" w:sz="0" w:space="0" w:color="auto"/>
              </w:divBdr>
            </w:div>
            <w:div w:id="1152869813">
              <w:marLeft w:val="0"/>
              <w:marRight w:val="0"/>
              <w:marTop w:val="0"/>
              <w:marBottom w:val="0"/>
              <w:divBdr>
                <w:top w:val="none" w:sz="0" w:space="0" w:color="auto"/>
                <w:left w:val="none" w:sz="0" w:space="0" w:color="auto"/>
                <w:bottom w:val="none" w:sz="0" w:space="0" w:color="auto"/>
                <w:right w:val="none" w:sz="0" w:space="0" w:color="auto"/>
              </w:divBdr>
            </w:div>
            <w:div w:id="2040429953">
              <w:marLeft w:val="0"/>
              <w:marRight w:val="0"/>
              <w:marTop w:val="0"/>
              <w:marBottom w:val="0"/>
              <w:divBdr>
                <w:top w:val="none" w:sz="0" w:space="0" w:color="auto"/>
                <w:left w:val="none" w:sz="0" w:space="0" w:color="auto"/>
                <w:bottom w:val="none" w:sz="0" w:space="0" w:color="auto"/>
                <w:right w:val="none" w:sz="0" w:space="0" w:color="auto"/>
              </w:divBdr>
            </w:div>
            <w:div w:id="1804805138">
              <w:marLeft w:val="0"/>
              <w:marRight w:val="0"/>
              <w:marTop w:val="0"/>
              <w:marBottom w:val="0"/>
              <w:divBdr>
                <w:top w:val="none" w:sz="0" w:space="0" w:color="auto"/>
                <w:left w:val="none" w:sz="0" w:space="0" w:color="auto"/>
                <w:bottom w:val="none" w:sz="0" w:space="0" w:color="auto"/>
                <w:right w:val="none" w:sz="0" w:space="0" w:color="auto"/>
              </w:divBdr>
            </w:div>
            <w:div w:id="1300107897">
              <w:marLeft w:val="0"/>
              <w:marRight w:val="0"/>
              <w:marTop w:val="0"/>
              <w:marBottom w:val="0"/>
              <w:divBdr>
                <w:top w:val="none" w:sz="0" w:space="0" w:color="auto"/>
                <w:left w:val="none" w:sz="0" w:space="0" w:color="auto"/>
                <w:bottom w:val="none" w:sz="0" w:space="0" w:color="auto"/>
                <w:right w:val="none" w:sz="0" w:space="0" w:color="auto"/>
              </w:divBdr>
            </w:div>
            <w:div w:id="1236207212">
              <w:marLeft w:val="0"/>
              <w:marRight w:val="0"/>
              <w:marTop w:val="0"/>
              <w:marBottom w:val="0"/>
              <w:divBdr>
                <w:top w:val="none" w:sz="0" w:space="0" w:color="auto"/>
                <w:left w:val="none" w:sz="0" w:space="0" w:color="auto"/>
                <w:bottom w:val="none" w:sz="0" w:space="0" w:color="auto"/>
                <w:right w:val="none" w:sz="0" w:space="0" w:color="auto"/>
              </w:divBdr>
            </w:div>
            <w:div w:id="1722366089">
              <w:marLeft w:val="0"/>
              <w:marRight w:val="0"/>
              <w:marTop w:val="0"/>
              <w:marBottom w:val="0"/>
              <w:divBdr>
                <w:top w:val="none" w:sz="0" w:space="0" w:color="auto"/>
                <w:left w:val="none" w:sz="0" w:space="0" w:color="auto"/>
                <w:bottom w:val="none" w:sz="0" w:space="0" w:color="auto"/>
                <w:right w:val="none" w:sz="0" w:space="0" w:color="auto"/>
              </w:divBdr>
            </w:div>
            <w:div w:id="1803301690">
              <w:marLeft w:val="0"/>
              <w:marRight w:val="0"/>
              <w:marTop w:val="0"/>
              <w:marBottom w:val="0"/>
              <w:divBdr>
                <w:top w:val="none" w:sz="0" w:space="0" w:color="auto"/>
                <w:left w:val="none" w:sz="0" w:space="0" w:color="auto"/>
                <w:bottom w:val="none" w:sz="0" w:space="0" w:color="auto"/>
                <w:right w:val="none" w:sz="0" w:space="0" w:color="auto"/>
              </w:divBdr>
            </w:div>
            <w:div w:id="1391270326">
              <w:marLeft w:val="0"/>
              <w:marRight w:val="0"/>
              <w:marTop w:val="0"/>
              <w:marBottom w:val="0"/>
              <w:divBdr>
                <w:top w:val="none" w:sz="0" w:space="0" w:color="auto"/>
                <w:left w:val="none" w:sz="0" w:space="0" w:color="auto"/>
                <w:bottom w:val="none" w:sz="0" w:space="0" w:color="auto"/>
                <w:right w:val="none" w:sz="0" w:space="0" w:color="auto"/>
              </w:divBdr>
            </w:div>
            <w:div w:id="1485512951">
              <w:marLeft w:val="0"/>
              <w:marRight w:val="0"/>
              <w:marTop w:val="0"/>
              <w:marBottom w:val="0"/>
              <w:divBdr>
                <w:top w:val="none" w:sz="0" w:space="0" w:color="auto"/>
                <w:left w:val="none" w:sz="0" w:space="0" w:color="auto"/>
                <w:bottom w:val="none" w:sz="0" w:space="0" w:color="auto"/>
                <w:right w:val="none" w:sz="0" w:space="0" w:color="auto"/>
              </w:divBdr>
            </w:div>
            <w:div w:id="1200044936">
              <w:marLeft w:val="0"/>
              <w:marRight w:val="0"/>
              <w:marTop w:val="0"/>
              <w:marBottom w:val="0"/>
              <w:divBdr>
                <w:top w:val="none" w:sz="0" w:space="0" w:color="auto"/>
                <w:left w:val="none" w:sz="0" w:space="0" w:color="auto"/>
                <w:bottom w:val="none" w:sz="0" w:space="0" w:color="auto"/>
                <w:right w:val="none" w:sz="0" w:space="0" w:color="auto"/>
              </w:divBdr>
            </w:div>
            <w:div w:id="1751266014">
              <w:marLeft w:val="0"/>
              <w:marRight w:val="0"/>
              <w:marTop w:val="0"/>
              <w:marBottom w:val="0"/>
              <w:divBdr>
                <w:top w:val="none" w:sz="0" w:space="0" w:color="auto"/>
                <w:left w:val="none" w:sz="0" w:space="0" w:color="auto"/>
                <w:bottom w:val="none" w:sz="0" w:space="0" w:color="auto"/>
                <w:right w:val="none" w:sz="0" w:space="0" w:color="auto"/>
              </w:divBdr>
            </w:div>
            <w:div w:id="337654709">
              <w:marLeft w:val="0"/>
              <w:marRight w:val="0"/>
              <w:marTop w:val="0"/>
              <w:marBottom w:val="0"/>
              <w:divBdr>
                <w:top w:val="none" w:sz="0" w:space="0" w:color="auto"/>
                <w:left w:val="none" w:sz="0" w:space="0" w:color="auto"/>
                <w:bottom w:val="none" w:sz="0" w:space="0" w:color="auto"/>
                <w:right w:val="none" w:sz="0" w:space="0" w:color="auto"/>
              </w:divBdr>
            </w:div>
            <w:div w:id="1120107436">
              <w:marLeft w:val="0"/>
              <w:marRight w:val="0"/>
              <w:marTop w:val="0"/>
              <w:marBottom w:val="0"/>
              <w:divBdr>
                <w:top w:val="none" w:sz="0" w:space="0" w:color="auto"/>
                <w:left w:val="none" w:sz="0" w:space="0" w:color="auto"/>
                <w:bottom w:val="none" w:sz="0" w:space="0" w:color="auto"/>
                <w:right w:val="none" w:sz="0" w:space="0" w:color="auto"/>
              </w:divBdr>
            </w:div>
            <w:div w:id="878592931">
              <w:marLeft w:val="0"/>
              <w:marRight w:val="0"/>
              <w:marTop w:val="0"/>
              <w:marBottom w:val="0"/>
              <w:divBdr>
                <w:top w:val="none" w:sz="0" w:space="0" w:color="auto"/>
                <w:left w:val="none" w:sz="0" w:space="0" w:color="auto"/>
                <w:bottom w:val="none" w:sz="0" w:space="0" w:color="auto"/>
                <w:right w:val="none" w:sz="0" w:space="0" w:color="auto"/>
              </w:divBdr>
            </w:div>
            <w:div w:id="1578174486">
              <w:marLeft w:val="0"/>
              <w:marRight w:val="0"/>
              <w:marTop w:val="0"/>
              <w:marBottom w:val="0"/>
              <w:divBdr>
                <w:top w:val="none" w:sz="0" w:space="0" w:color="auto"/>
                <w:left w:val="none" w:sz="0" w:space="0" w:color="auto"/>
                <w:bottom w:val="none" w:sz="0" w:space="0" w:color="auto"/>
                <w:right w:val="none" w:sz="0" w:space="0" w:color="auto"/>
              </w:divBdr>
            </w:div>
            <w:div w:id="1307003296">
              <w:marLeft w:val="0"/>
              <w:marRight w:val="0"/>
              <w:marTop w:val="0"/>
              <w:marBottom w:val="0"/>
              <w:divBdr>
                <w:top w:val="none" w:sz="0" w:space="0" w:color="auto"/>
                <w:left w:val="none" w:sz="0" w:space="0" w:color="auto"/>
                <w:bottom w:val="none" w:sz="0" w:space="0" w:color="auto"/>
                <w:right w:val="none" w:sz="0" w:space="0" w:color="auto"/>
              </w:divBdr>
            </w:div>
            <w:div w:id="705645885">
              <w:marLeft w:val="0"/>
              <w:marRight w:val="0"/>
              <w:marTop w:val="0"/>
              <w:marBottom w:val="0"/>
              <w:divBdr>
                <w:top w:val="none" w:sz="0" w:space="0" w:color="auto"/>
                <w:left w:val="none" w:sz="0" w:space="0" w:color="auto"/>
                <w:bottom w:val="none" w:sz="0" w:space="0" w:color="auto"/>
                <w:right w:val="none" w:sz="0" w:space="0" w:color="auto"/>
              </w:divBdr>
            </w:div>
            <w:div w:id="1038356483">
              <w:marLeft w:val="0"/>
              <w:marRight w:val="0"/>
              <w:marTop w:val="0"/>
              <w:marBottom w:val="0"/>
              <w:divBdr>
                <w:top w:val="none" w:sz="0" w:space="0" w:color="auto"/>
                <w:left w:val="none" w:sz="0" w:space="0" w:color="auto"/>
                <w:bottom w:val="none" w:sz="0" w:space="0" w:color="auto"/>
                <w:right w:val="none" w:sz="0" w:space="0" w:color="auto"/>
              </w:divBdr>
            </w:div>
            <w:div w:id="1514998904">
              <w:marLeft w:val="0"/>
              <w:marRight w:val="0"/>
              <w:marTop w:val="0"/>
              <w:marBottom w:val="0"/>
              <w:divBdr>
                <w:top w:val="none" w:sz="0" w:space="0" w:color="auto"/>
                <w:left w:val="none" w:sz="0" w:space="0" w:color="auto"/>
                <w:bottom w:val="none" w:sz="0" w:space="0" w:color="auto"/>
                <w:right w:val="none" w:sz="0" w:space="0" w:color="auto"/>
              </w:divBdr>
            </w:div>
            <w:div w:id="1914780871">
              <w:marLeft w:val="0"/>
              <w:marRight w:val="0"/>
              <w:marTop w:val="0"/>
              <w:marBottom w:val="0"/>
              <w:divBdr>
                <w:top w:val="none" w:sz="0" w:space="0" w:color="auto"/>
                <w:left w:val="none" w:sz="0" w:space="0" w:color="auto"/>
                <w:bottom w:val="none" w:sz="0" w:space="0" w:color="auto"/>
                <w:right w:val="none" w:sz="0" w:space="0" w:color="auto"/>
              </w:divBdr>
            </w:div>
            <w:div w:id="1078942759">
              <w:marLeft w:val="0"/>
              <w:marRight w:val="0"/>
              <w:marTop w:val="0"/>
              <w:marBottom w:val="0"/>
              <w:divBdr>
                <w:top w:val="none" w:sz="0" w:space="0" w:color="auto"/>
                <w:left w:val="none" w:sz="0" w:space="0" w:color="auto"/>
                <w:bottom w:val="none" w:sz="0" w:space="0" w:color="auto"/>
                <w:right w:val="none" w:sz="0" w:space="0" w:color="auto"/>
              </w:divBdr>
            </w:div>
            <w:div w:id="1440106136">
              <w:marLeft w:val="0"/>
              <w:marRight w:val="0"/>
              <w:marTop w:val="0"/>
              <w:marBottom w:val="0"/>
              <w:divBdr>
                <w:top w:val="none" w:sz="0" w:space="0" w:color="auto"/>
                <w:left w:val="none" w:sz="0" w:space="0" w:color="auto"/>
                <w:bottom w:val="none" w:sz="0" w:space="0" w:color="auto"/>
                <w:right w:val="none" w:sz="0" w:space="0" w:color="auto"/>
              </w:divBdr>
            </w:div>
            <w:div w:id="1441954516">
              <w:marLeft w:val="0"/>
              <w:marRight w:val="0"/>
              <w:marTop w:val="0"/>
              <w:marBottom w:val="0"/>
              <w:divBdr>
                <w:top w:val="none" w:sz="0" w:space="0" w:color="auto"/>
                <w:left w:val="none" w:sz="0" w:space="0" w:color="auto"/>
                <w:bottom w:val="none" w:sz="0" w:space="0" w:color="auto"/>
                <w:right w:val="none" w:sz="0" w:space="0" w:color="auto"/>
              </w:divBdr>
            </w:div>
            <w:div w:id="900021863">
              <w:marLeft w:val="0"/>
              <w:marRight w:val="0"/>
              <w:marTop w:val="0"/>
              <w:marBottom w:val="0"/>
              <w:divBdr>
                <w:top w:val="none" w:sz="0" w:space="0" w:color="auto"/>
                <w:left w:val="none" w:sz="0" w:space="0" w:color="auto"/>
                <w:bottom w:val="none" w:sz="0" w:space="0" w:color="auto"/>
                <w:right w:val="none" w:sz="0" w:space="0" w:color="auto"/>
              </w:divBdr>
            </w:div>
            <w:div w:id="21234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8619">
      <w:bodyDiv w:val="1"/>
      <w:marLeft w:val="0"/>
      <w:marRight w:val="0"/>
      <w:marTop w:val="0"/>
      <w:marBottom w:val="0"/>
      <w:divBdr>
        <w:top w:val="none" w:sz="0" w:space="0" w:color="auto"/>
        <w:left w:val="none" w:sz="0" w:space="0" w:color="auto"/>
        <w:bottom w:val="none" w:sz="0" w:space="0" w:color="auto"/>
        <w:right w:val="none" w:sz="0" w:space="0" w:color="auto"/>
      </w:divBdr>
      <w:divsChild>
        <w:div w:id="644507901">
          <w:marLeft w:val="0"/>
          <w:marRight w:val="0"/>
          <w:marTop w:val="0"/>
          <w:marBottom w:val="0"/>
          <w:divBdr>
            <w:top w:val="none" w:sz="0" w:space="0" w:color="auto"/>
            <w:left w:val="none" w:sz="0" w:space="0" w:color="auto"/>
            <w:bottom w:val="none" w:sz="0" w:space="0" w:color="auto"/>
            <w:right w:val="none" w:sz="0" w:space="0" w:color="auto"/>
          </w:divBdr>
          <w:divsChild>
            <w:div w:id="2000647260">
              <w:marLeft w:val="0"/>
              <w:marRight w:val="0"/>
              <w:marTop w:val="0"/>
              <w:marBottom w:val="0"/>
              <w:divBdr>
                <w:top w:val="none" w:sz="0" w:space="0" w:color="auto"/>
                <w:left w:val="none" w:sz="0" w:space="0" w:color="auto"/>
                <w:bottom w:val="none" w:sz="0" w:space="0" w:color="auto"/>
                <w:right w:val="none" w:sz="0" w:space="0" w:color="auto"/>
              </w:divBdr>
              <w:divsChild>
                <w:div w:id="200363867">
                  <w:marLeft w:val="0"/>
                  <w:marRight w:val="0"/>
                  <w:marTop w:val="0"/>
                  <w:marBottom w:val="0"/>
                  <w:divBdr>
                    <w:top w:val="none" w:sz="0" w:space="0" w:color="auto"/>
                    <w:left w:val="none" w:sz="0" w:space="0" w:color="auto"/>
                    <w:bottom w:val="none" w:sz="0" w:space="0" w:color="auto"/>
                    <w:right w:val="none" w:sz="0" w:space="0" w:color="auto"/>
                  </w:divBdr>
                  <w:divsChild>
                    <w:div w:id="2081050166">
                      <w:marLeft w:val="0"/>
                      <w:marRight w:val="0"/>
                      <w:marTop w:val="0"/>
                      <w:marBottom w:val="0"/>
                      <w:divBdr>
                        <w:top w:val="none" w:sz="0" w:space="0" w:color="auto"/>
                        <w:left w:val="none" w:sz="0" w:space="0" w:color="auto"/>
                        <w:bottom w:val="none" w:sz="0" w:space="0" w:color="auto"/>
                        <w:right w:val="none" w:sz="0" w:space="0" w:color="auto"/>
                      </w:divBdr>
                      <w:divsChild>
                        <w:div w:id="1293905144">
                          <w:marLeft w:val="0"/>
                          <w:marRight w:val="0"/>
                          <w:marTop w:val="0"/>
                          <w:marBottom w:val="0"/>
                          <w:divBdr>
                            <w:top w:val="none" w:sz="0" w:space="0" w:color="auto"/>
                            <w:left w:val="none" w:sz="0" w:space="0" w:color="auto"/>
                            <w:bottom w:val="none" w:sz="0" w:space="0" w:color="auto"/>
                            <w:right w:val="none" w:sz="0" w:space="0" w:color="auto"/>
                          </w:divBdr>
                          <w:divsChild>
                            <w:div w:id="1269316769">
                              <w:marLeft w:val="0"/>
                              <w:marRight w:val="0"/>
                              <w:marTop w:val="0"/>
                              <w:marBottom w:val="0"/>
                              <w:divBdr>
                                <w:top w:val="none" w:sz="0" w:space="0" w:color="auto"/>
                                <w:left w:val="none" w:sz="0" w:space="0" w:color="auto"/>
                                <w:bottom w:val="none" w:sz="0" w:space="0" w:color="auto"/>
                                <w:right w:val="none" w:sz="0" w:space="0" w:color="auto"/>
                              </w:divBdr>
                              <w:divsChild>
                                <w:div w:id="2142264919">
                                  <w:marLeft w:val="0"/>
                                  <w:marRight w:val="0"/>
                                  <w:marTop w:val="0"/>
                                  <w:marBottom w:val="0"/>
                                  <w:divBdr>
                                    <w:top w:val="none" w:sz="0" w:space="0" w:color="auto"/>
                                    <w:left w:val="none" w:sz="0" w:space="0" w:color="auto"/>
                                    <w:bottom w:val="none" w:sz="0" w:space="0" w:color="auto"/>
                                    <w:right w:val="none" w:sz="0" w:space="0" w:color="auto"/>
                                  </w:divBdr>
                                  <w:divsChild>
                                    <w:div w:id="539821396">
                                      <w:marLeft w:val="0"/>
                                      <w:marRight w:val="0"/>
                                      <w:marTop w:val="0"/>
                                      <w:marBottom w:val="0"/>
                                      <w:divBdr>
                                        <w:top w:val="none" w:sz="0" w:space="0" w:color="auto"/>
                                        <w:left w:val="none" w:sz="0" w:space="0" w:color="auto"/>
                                        <w:bottom w:val="none" w:sz="0" w:space="0" w:color="auto"/>
                                        <w:right w:val="none" w:sz="0" w:space="0" w:color="auto"/>
                                      </w:divBdr>
                                      <w:divsChild>
                                        <w:div w:id="12639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92123">
                              <w:marLeft w:val="0"/>
                              <w:marRight w:val="0"/>
                              <w:marTop w:val="0"/>
                              <w:marBottom w:val="0"/>
                              <w:divBdr>
                                <w:top w:val="none" w:sz="0" w:space="0" w:color="auto"/>
                                <w:left w:val="none" w:sz="0" w:space="0" w:color="auto"/>
                                <w:bottom w:val="none" w:sz="0" w:space="0" w:color="auto"/>
                                <w:right w:val="none" w:sz="0" w:space="0" w:color="auto"/>
                              </w:divBdr>
                              <w:divsChild>
                                <w:div w:id="1548025981">
                                  <w:marLeft w:val="0"/>
                                  <w:marRight w:val="0"/>
                                  <w:marTop w:val="0"/>
                                  <w:marBottom w:val="0"/>
                                  <w:divBdr>
                                    <w:top w:val="none" w:sz="0" w:space="0" w:color="auto"/>
                                    <w:left w:val="none" w:sz="0" w:space="0" w:color="auto"/>
                                    <w:bottom w:val="none" w:sz="0" w:space="0" w:color="auto"/>
                                    <w:right w:val="none" w:sz="0" w:space="0" w:color="auto"/>
                                  </w:divBdr>
                                  <w:divsChild>
                                    <w:div w:id="1225796737">
                                      <w:marLeft w:val="0"/>
                                      <w:marRight w:val="0"/>
                                      <w:marTop w:val="0"/>
                                      <w:marBottom w:val="0"/>
                                      <w:divBdr>
                                        <w:top w:val="none" w:sz="0" w:space="0" w:color="auto"/>
                                        <w:left w:val="none" w:sz="0" w:space="0" w:color="auto"/>
                                        <w:bottom w:val="none" w:sz="0" w:space="0" w:color="auto"/>
                                        <w:right w:val="none" w:sz="0" w:space="0" w:color="auto"/>
                                      </w:divBdr>
                                      <w:divsChild>
                                        <w:div w:id="3510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4369">
          <w:marLeft w:val="0"/>
          <w:marRight w:val="0"/>
          <w:marTop w:val="0"/>
          <w:marBottom w:val="0"/>
          <w:divBdr>
            <w:top w:val="none" w:sz="0" w:space="0" w:color="auto"/>
            <w:left w:val="none" w:sz="0" w:space="0" w:color="auto"/>
            <w:bottom w:val="none" w:sz="0" w:space="0" w:color="auto"/>
            <w:right w:val="none" w:sz="0" w:space="0" w:color="auto"/>
          </w:divBdr>
          <w:divsChild>
            <w:div w:id="2088068505">
              <w:marLeft w:val="0"/>
              <w:marRight w:val="0"/>
              <w:marTop w:val="0"/>
              <w:marBottom w:val="0"/>
              <w:divBdr>
                <w:top w:val="none" w:sz="0" w:space="0" w:color="auto"/>
                <w:left w:val="none" w:sz="0" w:space="0" w:color="auto"/>
                <w:bottom w:val="none" w:sz="0" w:space="0" w:color="auto"/>
                <w:right w:val="none" w:sz="0" w:space="0" w:color="auto"/>
              </w:divBdr>
              <w:divsChild>
                <w:div w:id="1611205112">
                  <w:marLeft w:val="0"/>
                  <w:marRight w:val="0"/>
                  <w:marTop w:val="0"/>
                  <w:marBottom w:val="0"/>
                  <w:divBdr>
                    <w:top w:val="none" w:sz="0" w:space="0" w:color="auto"/>
                    <w:left w:val="none" w:sz="0" w:space="0" w:color="auto"/>
                    <w:bottom w:val="none" w:sz="0" w:space="0" w:color="auto"/>
                    <w:right w:val="none" w:sz="0" w:space="0" w:color="auto"/>
                  </w:divBdr>
                  <w:divsChild>
                    <w:div w:id="1286883776">
                      <w:marLeft w:val="0"/>
                      <w:marRight w:val="0"/>
                      <w:marTop w:val="0"/>
                      <w:marBottom w:val="0"/>
                      <w:divBdr>
                        <w:top w:val="none" w:sz="0" w:space="0" w:color="auto"/>
                        <w:left w:val="none" w:sz="0" w:space="0" w:color="auto"/>
                        <w:bottom w:val="none" w:sz="0" w:space="0" w:color="auto"/>
                        <w:right w:val="none" w:sz="0" w:space="0" w:color="auto"/>
                      </w:divBdr>
                      <w:divsChild>
                        <w:div w:id="154689508">
                          <w:marLeft w:val="0"/>
                          <w:marRight w:val="0"/>
                          <w:marTop w:val="0"/>
                          <w:marBottom w:val="0"/>
                          <w:divBdr>
                            <w:top w:val="none" w:sz="0" w:space="0" w:color="auto"/>
                            <w:left w:val="none" w:sz="0" w:space="0" w:color="auto"/>
                            <w:bottom w:val="none" w:sz="0" w:space="0" w:color="auto"/>
                            <w:right w:val="none" w:sz="0" w:space="0" w:color="auto"/>
                          </w:divBdr>
                          <w:divsChild>
                            <w:div w:id="353464421">
                              <w:marLeft w:val="0"/>
                              <w:marRight w:val="0"/>
                              <w:marTop w:val="0"/>
                              <w:marBottom w:val="0"/>
                              <w:divBdr>
                                <w:top w:val="none" w:sz="0" w:space="0" w:color="auto"/>
                                <w:left w:val="none" w:sz="0" w:space="0" w:color="auto"/>
                                <w:bottom w:val="none" w:sz="0" w:space="0" w:color="auto"/>
                                <w:right w:val="none" w:sz="0" w:space="0" w:color="auto"/>
                              </w:divBdr>
                              <w:divsChild>
                                <w:div w:id="1415130599">
                                  <w:marLeft w:val="0"/>
                                  <w:marRight w:val="0"/>
                                  <w:marTop w:val="0"/>
                                  <w:marBottom w:val="0"/>
                                  <w:divBdr>
                                    <w:top w:val="none" w:sz="0" w:space="0" w:color="auto"/>
                                    <w:left w:val="none" w:sz="0" w:space="0" w:color="auto"/>
                                    <w:bottom w:val="none" w:sz="0" w:space="0" w:color="auto"/>
                                    <w:right w:val="none" w:sz="0" w:space="0" w:color="auto"/>
                                  </w:divBdr>
                                  <w:divsChild>
                                    <w:div w:id="820731863">
                                      <w:marLeft w:val="0"/>
                                      <w:marRight w:val="0"/>
                                      <w:marTop w:val="0"/>
                                      <w:marBottom w:val="0"/>
                                      <w:divBdr>
                                        <w:top w:val="none" w:sz="0" w:space="0" w:color="auto"/>
                                        <w:left w:val="none" w:sz="0" w:space="0" w:color="auto"/>
                                        <w:bottom w:val="none" w:sz="0" w:space="0" w:color="auto"/>
                                        <w:right w:val="none" w:sz="0" w:space="0" w:color="auto"/>
                                      </w:divBdr>
                                      <w:divsChild>
                                        <w:div w:id="1136336596">
                                          <w:marLeft w:val="0"/>
                                          <w:marRight w:val="0"/>
                                          <w:marTop w:val="0"/>
                                          <w:marBottom w:val="0"/>
                                          <w:divBdr>
                                            <w:top w:val="none" w:sz="0" w:space="0" w:color="auto"/>
                                            <w:left w:val="none" w:sz="0" w:space="0" w:color="auto"/>
                                            <w:bottom w:val="none" w:sz="0" w:space="0" w:color="auto"/>
                                            <w:right w:val="none" w:sz="0" w:space="0" w:color="auto"/>
                                          </w:divBdr>
                                          <w:divsChild>
                                            <w:div w:id="131367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0460647">
          <w:marLeft w:val="0"/>
          <w:marRight w:val="0"/>
          <w:marTop w:val="0"/>
          <w:marBottom w:val="0"/>
          <w:divBdr>
            <w:top w:val="none" w:sz="0" w:space="0" w:color="auto"/>
            <w:left w:val="none" w:sz="0" w:space="0" w:color="auto"/>
            <w:bottom w:val="none" w:sz="0" w:space="0" w:color="auto"/>
            <w:right w:val="none" w:sz="0" w:space="0" w:color="auto"/>
          </w:divBdr>
          <w:divsChild>
            <w:div w:id="406147789">
              <w:marLeft w:val="0"/>
              <w:marRight w:val="0"/>
              <w:marTop w:val="0"/>
              <w:marBottom w:val="0"/>
              <w:divBdr>
                <w:top w:val="none" w:sz="0" w:space="0" w:color="auto"/>
                <w:left w:val="none" w:sz="0" w:space="0" w:color="auto"/>
                <w:bottom w:val="none" w:sz="0" w:space="0" w:color="auto"/>
                <w:right w:val="none" w:sz="0" w:space="0" w:color="auto"/>
              </w:divBdr>
              <w:divsChild>
                <w:div w:id="89788201">
                  <w:marLeft w:val="0"/>
                  <w:marRight w:val="0"/>
                  <w:marTop w:val="0"/>
                  <w:marBottom w:val="0"/>
                  <w:divBdr>
                    <w:top w:val="none" w:sz="0" w:space="0" w:color="auto"/>
                    <w:left w:val="none" w:sz="0" w:space="0" w:color="auto"/>
                    <w:bottom w:val="none" w:sz="0" w:space="0" w:color="auto"/>
                    <w:right w:val="none" w:sz="0" w:space="0" w:color="auto"/>
                  </w:divBdr>
                  <w:divsChild>
                    <w:div w:id="929316296">
                      <w:marLeft w:val="0"/>
                      <w:marRight w:val="0"/>
                      <w:marTop w:val="0"/>
                      <w:marBottom w:val="0"/>
                      <w:divBdr>
                        <w:top w:val="none" w:sz="0" w:space="0" w:color="auto"/>
                        <w:left w:val="none" w:sz="0" w:space="0" w:color="auto"/>
                        <w:bottom w:val="none" w:sz="0" w:space="0" w:color="auto"/>
                        <w:right w:val="none" w:sz="0" w:space="0" w:color="auto"/>
                      </w:divBdr>
                      <w:divsChild>
                        <w:div w:id="1180971303">
                          <w:marLeft w:val="0"/>
                          <w:marRight w:val="0"/>
                          <w:marTop w:val="0"/>
                          <w:marBottom w:val="0"/>
                          <w:divBdr>
                            <w:top w:val="none" w:sz="0" w:space="0" w:color="auto"/>
                            <w:left w:val="none" w:sz="0" w:space="0" w:color="auto"/>
                            <w:bottom w:val="none" w:sz="0" w:space="0" w:color="auto"/>
                            <w:right w:val="none" w:sz="0" w:space="0" w:color="auto"/>
                          </w:divBdr>
                          <w:divsChild>
                            <w:div w:id="1847014499">
                              <w:marLeft w:val="0"/>
                              <w:marRight w:val="0"/>
                              <w:marTop w:val="0"/>
                              <w:marBottom w:val="0"/>
                              <w:divBdr>
                                <w:top w:val="none" w:sz="0" w:space="0" w:color="auto"/>
                                <w:left w:val="none" w:sz="0" w:space="0" w:color="auto"/>
                                <w:bottom w:val="none" w:sz="0" w:space="0" w:color="auto"/>
                                <w:right w:val="none" w:sz="0" w:space="0" w:color="auto"/>
                              </w:divBdr>
                              <w:divsChild>
                                <w:div w:id="1444152466">
                                  <w:marLeft w:val="0"/>
                                  <w:marRight w:val="0"/>
                                  <w:marTop w:val="0"/>
                                  <w:marBottom w:val="0"/>
                                  <w:divBdr>
                                    <w:top w:val="none" w:sz="0" w:space="0" w:color="auto"/>
                                    <w:left w:val="none" w:sz="0" w:space="0" w:color="auto"/>
                                    <w:bottom w:val="none" w:sz="0" w:space="0" w:color="auto"/>
                                    <w:right w:val="none" w:sz="0" w:space="0" w:color="auto"/>
                                  </w:divBdr>
                                  <w:divsChild>
                                    <w:div w:id="15034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104697">
                      <w:marLeft w:val="0"/>
                      <w:marRight w:val="0"/>
                      <w:marTop w:val="0"/>
                      <w:marBottom w:val="0"/>
                      <w:divBdr>
                        <w:top w:val="none" w:sz="0" w:space="0" w:color="auto"/>
                        <w:left w:val="none" w:sz="0" w:space="0" w:color="auto"/>
                        <w:bottom w:val="none" w:sz="0" w:space="0" w:color="auto"/>
                        <w:right w:val="none" w:sz="0" w:space="0" w:color="auto"/>
                      </w:divBdr>
                      <w:divsChild>
                        <w:div w:id="1783650499">
                          <w:marLeft w:val="0"/>
                          <w:marRight w:val="0"/>
                          <w:marTop w:val="0"/>
                          <w:marBottom w:val="0"/>
                          <w:divBdr>
                            <w:top w:val="none" w:sz="0" w:space="0" w:color="auto"/>
                            <w:left w:val="none" w:sz="0" w:space="0" w:color="auto"/>
                            <w:bottom w:val="none" w:sz="0" w:space="0" w:color="auto"/>
                            <w:right w:val="none" w:sz="0" w:space="0" w:color="auto"/>
                          </w:divBdr>
                          <w:divsChild>
                            <w:div w:id="1591424739">
                              <w:marLeft w:val="0"/>
                              <w:marRight w:val="0"/>
                              <w:marTop w:val="0"/>
                              <w:marBottom w:val="0"/>
                              <w:divBdr>
                                <w:top w:val="none" w:sz="0" w:space="0" w:color="auto"/>
                                <w:left w:val="none" w:sz="0" w:space="0" w:color="auto"/>
                                <w:bottom w:val="none" w:sz="0" w:space="0" w:color="auto"/>
                                <w:right w:val="none" w:sz="0" w:space="0" w:color="auto"/>
                              </w:divBdr>
                              <w:divsChild>
                                <w:div w:id="960258514">
                                  <w:marLeft w:val="0"/>
                                  <w:marRight w:val="0"/>
                                  <w:marTop w:val="0"/>
                                  <w:marBottom w:val="0"/>
                                  <w:divBdr>
                                    <w:top w:val="none" w:sz="0" w:space="0" w:color="auto"/>
                                    <w:left w:val="none" w:sz="0" w:space="0" w:color="auto"/>
                                    <w:bottom w:val="none" w:sz="0" w:space="0" w:color="auto"/>
                                    <w:right w:val="none" w:sz="0" w:space="0" w:color="auto"/>
                                  </w:divBdr>
                                  <w:divsChild>
                                    <w:div w:id="1542791352">
                                      <w:marLeft w:val="0"/>
                                      <w:marRight w:val="0"/>
                                      <w:marTop w:val="0"/>
                                      <w:marBottom w:val="0"/>
                                      <w:divBdr>
                                        <w:top w:val="none" w:sz="0" w:space="0" w:color="auto"/>
                                        <w:left w:val="none" w:sz="0" w:space="0" w:color="auto"/>
                                        <w:bottom w:val="none" w:sz="0" w:space="0" w:color="auto"/>
                                        <w:right w:val="none" w:sz="0" w:space="0" w:color="auto"/>
                                      </w:divBdr>
                                      <w:divsChild>
                                        <w:div w:id="43263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778252">
                              <w:marLeft w:val="0"/>
                              <w:marRight w:val="0"/>
                              <w:marTop w:val="0"/>
                              <w:marBottom w:val="0"/>
                              <w:divBdr>
                                <w:top w:val="none" w:sz="0" w:space="0" w:color="auto"/>
                                <w:left w:val="none" w:sz="0" w:space="0" w:color="auto"/>
                                <w:bottom w:val="none" w:sz="0" w:space="0" w:color="auto"/>
                                <w:right w:val="none" w:sz="0" w:space="0" w:color="auto"/>
                              </w:divBdr>
                              <w:divsChild>
                                <w:div w:id="963654145">
                                  <w:marLeft w:val="0"/>
                                  <w:marRight w:val="0"/>
                                  <w:marTop w:val="0"/>
                                  <w:marBottom w:val="0"/>
                                  <w:divBdr>
                                    <w:top w:val="none" w:sz="0" w:space="0" w:color="auto"/>
                                    <w:left w:val="none" w:sz="0" w:space="0" w:color="auto"/>
                                    <w:bottom w:val="none" w:sz="0" w:space="0" w:color="auto"/>
                                    <w:right w:val="none" w:sz="0" w:space="0" w:color="auto"/>
                                  </w:divBdr>
                                  <w:divsChild>
                                    <w:div w:id="540090775">
                                      <w:marLeft w:val="0"/>
                                      <w:marRight w:val="0"/>
                                      <w:marTop w:val="0"/>
                                      <w:marBottom w:val="0"/>
                                      <w:divBdr>
                                        <w:top w:val="none" w:sz="0" w:space="0" w:color="auto"/>
                                        <w:left w:val="none" w:sz="0" w:space="0" w:color="auto"/>
                                        <w:bottom w:val="none" w:sz="0" w:space="0" w:color="auto"/>
                                        <w:right w:val="none" w:sz="0" w:space="0" w:color="auto"/>
                                      </w:divBdr>
                                      <w:divsChild>
                                        <w:div w:id="90788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414824">
      <w:bodyDiv w:val="1"/>
      <w:marLeft w:val="0"/>
      <w:marRight w:val="0"/>
      <w:marTop w:val="0"/>
      <w:marBottom w:val="0"/>
      <w:divBdr>
        <w:top w:val="none" w:sz="0" w:space="0" w:color="auto"/>
        <w:left w:val="none" w:sz="0" w:space="0" w:color="auto"/>
        <w:bottom w:val="none" w:sz="0" w:space="0" w:color="auto"/>
        <w:right w:val="none" w:sz="0" w:space="0" w:color="auto"/>
      </w:divBdr>
    </w:div>
    <w:div w:id="1478183428">
      <w:bodyDiv w:val="1"/>
      <w:marLeft w:val="0"/>
      <w:marRight w:val="0"/>
      <w:marTop w:val="0"/>
      <w:marBottom w:val="0"/>
      <w:divBdr>
        <w:top w:val="none" w:sz="0" w:space="0" w:color="auto"/>
        <w:left w:val="none" w:sz="0" w:space="0" w:color="auto"/>
        <w:bottom w:val="none" w:sz="0" w:space="0" w:color="auto"/>
        <w:right w:val="none" w:sz="0" w:space="0" w:color="auto"/>
      </w:divBdr>
    </w:div>
    <w:div w:id="1478643834">
      <w:bodyDiv w:val="1"/>
      <w:marLeft w:val="0"/>
      <w:marRight w:val="0"/>
      <w:marTop w:val="0"/>
      <w:marBottom w:val="0"/>
      <w:divBdr>
        <w:top w:val="none" w:sz="0" w:space="0" w:color="auto"/>
        <w:left w:val="none" w:sz="0" w:space="0" w:color="auto"/>
        <w:bottom w:val="none" w:sz="0" w:space="0" w:color="auto"/>
        <w:right w:val="none" w:sz="0" w:space="0" w:color="auto"/>
      </w:divBdr>
    </w:div>
    <w:div w:id="1480802259">
      <w:bodyDiv w:val="1"/>
      <w:marLeft w:val="0"/>
      <w:marRight w:val="0"/>
      <w:marTop w:val="0"/>
      <w:marBottom w:val="0"/>
      <w:divBdr>
        <w:top w:val="none" w:sz="0" w:space="0" w:color="auto"/>
        <w:left w:val="none" w:sz="0" w:space="0" w:color="auto"/>
        <w:bottom w:val="none" w:sz="0" w:space="0" w:color="auto"/>
        <w:right w:val="none" w:sz="0" w:space="0" w:color="auto"/>
      </w:divBdr>
    </w:div>
    <w:div w:id="1489052712">
      <w:bodyDiv w:val="1"/>
      <w:marLeft w:val="0"/>
      <w:marRight w:val="0"/>
      <w:marTop w:val="0"/>
      <w:marBottom w:val="0"/>
      <w:divBdr>
        <w:top w:val="none" w:sz="0" w:space="0" w:color="auto"/>
        <w:left w:val="none" w:sz="0" w:space="0" w:color="auto"/>
        <w:bottom w:val="none" w:sz="0" w:space="0" w:color="auto"/>
        <w:right w:val="none" w:sz="0" w:space="0" w:color="auto"/>
      </w:divBdr>
    </w:div>
    <w:div w:id="1491679733">
      <w:bodyDiv w:val="1"/>
      <w:marLeft w:val="0"/>
      <w:marRight w:val="0"/>
      <w:marTop w:val="0"/>
      <w:marBottom w:val="0"/>
      <w:divBdr>
        <w:top w:val="none" w:sz="0" w:space="0" w:color="auto"/>
        <w:left w:val="none" w:sz="0" w:space="0" w:color="auto"/>
        <w:bottom w:val="none" w:sz="0" w:space="0" w:color="auto"/>
        <w:right w:val="none" w:sz="0" w:space="0" w:color="auto"/>
      </w:divBdr>
    </w:div>
    <w:div w:id="1504737896">
      <w:bodyDiv w:val="1"/>
      <w:marLeft w:val="0"/>
      <w:marRight w:val="0"/>
      <w:marTop w:val="0"/>
      <w:marBottom w:val="0"/>
      <w:divBdr>
        <w:top w:val="none" w:sz="0" w:space="0" w:color="auto"/>
        <w:left w:val="none" w:sz="0" w:space="0" w:color="auto"/>
        <w:bottom w:val="none" w:sz="0" w:space="0" w:color="auto"/>
        <w:right w:val="none" w:sz="0" w:space="0" w:color="auto"/>
      </w:divBdr>
    </w:div>
    <w:div w:id="1508398653">
      <w:bodyDiv w:val="1"/>
      <w:marLeft w:val="0"/>
      <w:marRight w:val="0"/>
      <w:marTop w:val="0"/>
      <w:marBottom w:val="0"/>
      <w:divBdr>
        <w:top w:val="none" w:sz="0" w:space="0" w:color="auto"/>
        <w:left w:val="none" w:sz="0" w:space="0" w:color="auto"/>
        <w:bottom w:val="none" w:sz="0" w:space="0" w:color="auto"/>
        <w:right w:val="none" w:sz="0" w:space="0" w:color="auto"/>
      </w:divBdr>
    </w:div>
    <w:div w:id="1510830079">
      <w:bodyDiv w:val="1"/>
      <w:marLeft w:val="0"/>
      <w:marRight w:val="0"/>
      <w:marTop w:val="0"/>
      <w:marBottom w:val="0"/>
      <w:divBdr>
        <w:top w:val="none" w:sz="0" w:space="0" w:color="auto"/>
        <w:left w:val="none" w:sz="0" w:space="0" w:color="auto"/>
        <w:bottom w:val="none" w:sz="0" w:space="0" w:color="auto"/>
        <w:right w:val="none" w:sz="0" w:space="0" w:color="auto"/>
      </w:divBdr>
    </w:div>
    <w:div w:id="1511335381">
      <w:bodyDiv w:val="1"/>
      <w:marLeft w:val="0"/>
      <w:marRight w:val="0"/>
      <w:marTop w:val="0"/>
      <w:marBottom w:val="0"/>
      <w:divBdr>
        <w:top w:val="none" w:sz="0" w:space="0" w:color="auto"/>
        <w:left w:val="none" w:sz="0" w:space="0" w:color="auto"/>
        <w:bottom w:val="none" w:sz="0" w:space="0" w:color="auto"/>
        <w:right w:val="none" w:sz="0" w:space="0" w:color="auto"/>
      </w:divBdr>
    </w:div>
    <w:div w:id="1534150042">
      <w:bodyDiv w:val="1"/>
      <w:marLeft w:val="0"/>
      <w:marRight w:val="0"/>
      <w:marTop w:val="0"/>
      <w:marBottom w:val="0"/>
      <w:divBdr>
        <w:top w:val="none" w:sz="0" w:space="0" w:color="auto"/>
        <w:left w:val="none" w:sz="0" w:space="0" w:color="auto"/>
        <w:bottom w:val="none" w:sz="0" w:space="0" w:color="auto"/>
        <w:right w:val="none" w:sz="0" w:space="0" w:color="auto"/>
      </w:divBdr>
      <w:divsChild>
        <w:div w:id="1437484593">
          <w:marLeft w:val="0"/>
          <w:marRight w:val="0"/>
          <w:marTop w:val="0"/>
          <w:marBottom w:val="0"/>
          <w:divBdr>
            <w:top w:val="none" w:sz="0" w:space="0" w:color="auto"/>
            <w:left w:val="none" w:sz="0" w:space="0" w:color="auto"/>
            <w:bottom w:val="none" w:sz="0" w:space="0" w:color="auto"/>
            <w:right w:val="none" w:sz="0" w:space="0" w:color="auto"/>
          </w:divBdr>
          <w:divsChild>
            <w:div w:id="61762199">
              <w:marLeft w:val="0"/>
              <w:marRight w:val="0"/>
              <w:marTop w:val="0"/>
              <w:marBottom w:val="0"/>
              <w:divBdr>
                <w:top w:val="none" w:sz="0" w:space="0" w:color="auto"/>
                <w:left w:val="none" w:sz="0" w:space="0" w:color="auto"/>
                <w:bottom w:val="none" w:sz="0" w:space="0" w:color="auto"/>
                <w:right w:val="none" w:sz="0" w:space="0" w:color="auto"/>
              </w:divBdr>
              <w:divsChild>
                <w:div w:id="677466248">
                  <w:marLeft w:val="0"/>
                  <w:marRight w:val="0"/>
                  <w:marTop w:val="0"/>
                  <w:marBottom w:val="0"/>
                  <w:divBdr>
                    <w:top w:val="none" w:sz="0" w:space="0" w:color="auto"/>
                    <w:left w:val="none" w:sz="0" w:space="0" w:color="auto"/>
                    <w:bottom w:val="none" w:sz="0" w:space="0" w:color="auto"/>
                    <w:right w:val="none" w:sz="0" w:space="0" w:color="auto"/>
                  </w:divBdr>
                  <w:divsChild>
                    <w:div w:id="1546019641">
                      <w:marLeft w:val="0"/>
                      <w:marRight w:val="0"/>
                      <w:marTop w:val="0"/>
                      <w:marBottom w:val="0"/>
                      <w:divBdr>
                        <w:top w:val="none" w:sz="0" w:space="0" w:color="auto"/>
                        <w:left w:val="none" w:sz="0" w:space="0" w:color="auto"/>
                        <w:bottom w:val="none" w:sz="0" w:space="0" w:color="auto"/>
                        <w:right w:val="none" w:sz="0" w:space="0" w:color="auto"/>
                      </w:divBdr>
                      <w:divsChild>
                        <w:div w:id="730346552">
                          <w:marLeft w:val="0"/>
                          <w:marRight w:val="0"/>
                          <w:marTop w:val="0"/>
                          <w:marBottom w:val="0"/>
                          <w:divBdr>
                            <w:top w:val="none" w:sz="0" w:space="0" w:color="auto"/>
                            <w:left w:val="none" w:sz="0" w:space="0" w:color="auto"/>
                            <w:bottom w:val="none" w:sz="0" w:space="0" w:color="auto"/>
                            <w:right w:val="none" w:sz="0" w:space="0" w:color="auto"/>
                          </w:divBdr>
                          <w:divsChild>
                            <w:div w:id="10527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500151">
      <w:bodyDiv w:val="1"/>
      <w:marLeft w:val="0"/>
      <w:marRight w:val="0"/>
      <w:marTop w:val="0"/>
      <w:marBottom w:val="0"/>
      <w:divBdr>
        <w:top w:val="none" w:sz="0" w:space="0" w:color="auto"/>
        <w:left w:val="none" w:sz="0" w:space="0" w:color="auto"/>
        <w:bottom w:val="none" w:sz="0" w:space="0" w:color="auto"/>
        <w:right w:val="none" w:sz="0" w:space="0" w:color="auto"/>
      </w:divBdr>
    </w:div>
    <w:div w:id="1537545588">
      <w:bodyDiv w:val="1"/>
      <w:marLeft w:val="0"/>
      <w:marRight w:val="0"/>
      <w:marTop w:val="0"/>
      <w:marBottom w:val="0"/>
      <w:divBdr>
        <w:top w:val="none" w:sz="0" w:space="0" w:color="auto"/>
        <w:left w:val="none" w:sz="0" w:space="0" w:color="auto"/>
        <w:bottom w:val="none" w:sz="0" w:space="0" w:color="auto"/>
        <w:right w:val="none" w:sz="0" w:space="0" w:color="auto"/>
      </w:divBdr>
    </w:div>
    <w:div w:id="1571383780">
      <w:bodyDiv w:val="1"/>
      <w:marLeft w:val="0"/>
      <w:marRight w:val="0"/>
      <w:marTop w:val="0"/>
      <w:marBottom w:val="0"/>
      <w:divBdr>
        <w:top w:val="none" w:sz="0" w:space="0" w:color="auto"/>
        <w:left w:val="none" w:sz="0" w:space="0" w:color="auto"/>
        <w:bottom w:val="none" w:sz="0" w:space="0" w:color="auto"/>
        <w:right w:val="none" w:sz="0" w:space="0" w:color="auto"/>
      </w:divBdr>
    </w:div>
    <w:div w:id="1571505360">
      <w:bodyDiv w:val="1"/>
      <w:marLeft w:val="0"/>
      <w:marRight w:val="0"/>
      <w:marTop w:val="0"/>
      <w:marBottom w:val="0"/>
      <w:divBdr>
        <w:top w:val="none" w:sz="0" w:space="0" w:color="auto"/>
        <w:left w:val="none" w:sz="0" w:space="0" w:color="auto"/>
        <w:bottom w:val="none" w:sz="0" w:space="0" w:color="auto"/>
        <w:right w:val="none" w:sz="0" w:space="0" w:color="auto"/>
      </w:divBdr>
      <w:divsChild>
        <w:div w:id="2066558438">
          <w:marLeft w:val="0"/>
          <w:marRight w:val="0"/>
          <w:marTop w:val="0"/>
          <w:marBottom w:val="0"/>
          <w:divBdr>
            <w:top w:val="none" w:sz="0" w:space="0" w:color="auto"/>
            <w:left w:val="none" w:sz="0" w:space="0" w:color="auto"/>
            <w:bottom w:val="none" w:sz="0" w:space="0" w:color="auto"/>
            <w:right w:val="none" w:sz="0" w:space="0" w:color="auto"/>
          </w:divBdr>
          <w:divsChild>
            <w:div w:id="588201568">
              <w:marLeft w:val="0"/>
              <w:marRight w:val="0"/>
              <w:marTop w:val="0"/>
              <w:marBottom w:val="0"/>
              <w:divBdr>
                <w:top w:val="none" w:sz="0" w:space="0" w:color="auto"/>
                <w:left w:val="none" w:sz="0" w:space="0" w:color="auto"/>
                <w:bottom w:val="none" w:sz="0" w:space="0" w:color="auto"/>
                <w:right w:val="none" w:sz="0" w:space="0" w:color="auto"/>
              </w:divBdr>
            </w:div>
            <w:div w:id="86510122">
              <w:marLeft w:val="0"/>
              <w:marRight w:val="0"/>
              <w:marTop w:val="0"/>
              <w:marBottom w:val="0"/>
              <w:divBdr>
                <w:top w:val="none" w:sz="0" w:space="0" w:color="auto"/>
                <w:left w:val="none" w:sz="0" w:space="0" w:color="auto"/>
                <w:bottom w:val="none" w:sz="0" w:space="0" w:color="auto"/>
                <w:right w:val="none" w:sz="0" w:space="0" w:color="auto"/>
              </w:divBdr>
            </w:div>
            <w:div w:id="2047682061">
              <w:marLeft w:val="0"/>
              <w:marRight w:val="0"/>
              <w:marTop w:val="0"/>
              <w:marBottom w:val="0"/>
              <w:divBdr>
                <w:top w:val="none" w:sz="0" w:space="0" w:color="auto"/>
                <w:left w:val="none" w:sz="0" w:space="0" w:color="auto"/>
                <w:bottom w:val="none" w:sz="0" w:space="0" w:color="auto"/>
                <w:right w:val="none" w:sz="0" w:space="0" w:color="auto"/>
              </w:divBdr>
            </w:div>
            <w:div w:id="1674138234">
              <w:marLeft w:val="0"/>
              <w:marRight w:val="0"/>
              <w:marTop w:val="0"/>
              <w:marBottom w:val="0"/>
              <w:divBdr>
                <w:top w:val="none" w:sz="0" w:space="0" w:color="auto"/>
                <w:left w:val="none" w:sz="0" w:space="0" w:color="auto"/>
                <w:bottom w:val="none" w:sz="0" w:space="0" w:color="auto"/>
                <w:right w:val="none" w:sz="0" w:space="0" w:color="auto"/>
              </w:divBdr>
            </w:div>
            <w:div w:id="1143082453">
              <w:marLeft w:val="0"/>
              <w:marRight w:val="0"/>
              <w:marTop w:val="0"/>
              <w:marBottom w:val="0"/>
              <w:divBdr>
                <w:top w:val="none" w:sz="0" w:space="0" w:color="auto"/>
                <w:left w:val="none" w:sz="0" w:space="0" w:color="auto"/>
                <w:bottom w:val="none" w:sz="0" w:space="0" w:color="auto"/>
                <w:right w:val="none" w:sz="0" w:space="0" w:color="auto"/>
              </w:divBdr>
            </w:div>
            <w:div w:id="909190757">
              <w:marLeft w:val="0"/>
              <w:marRight w:val="0"/>
              <w:marTop w:val="0"/>
              <w:marBottom w:val="0"/>
              <w:divBdr>
                <w:top w:val="none" w:sz="0" w:space="0" w:color="auto"/>
                <w:left w:val="none" w:sz="0" w:space="0" w:color="auto"/>
                <w:bottom w:val="none" w:sz="0" w:space="0" w:color="auto"/>
                <w:right w:val="none" w:sz="0" w:space="0" w:color="auto"/>
              </w:divBdr>
            </w:div>
            <w:div w:id="2101556663">
              <w:marLeft w:val="0"/>
              <w:marRight w:val="0"/>
              <w:marTop w:val="0"/>
              <w:marBottom w:val="0"/>
              <w:divBdr>
                <w:top w:val="none" w:sz="0" w:space="0" w:color="auto"/>
                <w:left w:val="none" w:sz="0" w:space="0" w:color="auto"/>
                <w:bottom w:val="none" w:sz="0" w:space="0" w:color="auto"/>
                <w:right w:val="none" w:sz="0" w:space="0" w:color="auto"/>
              </w:divBdr>
            </w:div>
            <w:div w:id="1125655355">
              <w:marLeft w:val="0"/>
              <w:marRight w:val="0"/>
              <w:marTop w:val="0"/>
              <w:marBottom w:val="0"/>
              <w:divBdr>
                <w:top w:val="none" w:sz="0" w:space="0" w:color="auto"/>
                <w:left w:val="none" w:sz="0" w:space="0" w:color="auto"/>
                <w:bottom w:val="none" w:sz="0" w:space="0" w:color="auto"/>
                <w:right w:val="none" w:sz="0" w:space="0" w:color="auto"/>
              </w:divBdr>
            </w:div>
            <w:div w:id="437212687">
              <w:marLeft w:val="0"/>
              <w:marRight w:val="0"/>
              <w:marTop w:val="0"/>
              <w:marBottom w:val="0"/>
              <w:divBdr>
                <w:top w:val="none" w:sz="0" w:space="0" w:color="auto"/>
                <w:left w:val="none" w:sz="0" w:space="0" w:color="auto"/>
                <w:bottom w:val="none" w:sz="0" w:space="0" w:color="auto"/>
                <w:right w:val="none" w:sz="0" w:space="0" w:color="auto"/>
              </w:divBdr>
            </w:div>
            <w:div w:id="660894854">
              <w:marLeft w:val="0"/>
              <w:marRight w:val="0"/>
              <w:marTop w:val="0"/>
              <w:marBottom w:val="0"/>
              <w:divBdr>
                <w:top w:val="none" w:sz="0" w:space="0" w:color="auto"/>
                <w:left w:val="none" w:sz="0" w:space="0" w:color="auto"/>
                <w:bottom w:val="none" w:sz="0" w:space="0" w:color="auto"/>
                <w:right w:val="none" w:sz="0" w:space="0" w:color="auto"/>
              </w:divBdr>
            </w:div>
            <w:div w:id="1959869693">
              <w:marLeft w:val="0"/>
              <w:marRight w:val="0"/>
              <w:marTop w:val="0"/>
              <w:marBottom w:val="0"/>
              <w:divBdr>
                <w:top w:val="none" w:sz="0" w:space="0" w:color="auto"/>
                <w:left w:val="none" w:sz="0" w:space="0" w:color="auto"/>
                <w:bottom w:val="none" w:sz="0" w:space="0" w:color="auto"/>
                <w:right w:val="none" w:sz="0" w:space="0" w:color="auto"/>
              </w:divBdr>
            </w:div>
            <w:div w:id="1488739104">
              <w:marLeft w:val="0"/>
              <w:marRight w:val="0"/>
              <w:marTop w:val="0"/>
              <w:marBottom w:val="0"/>
              <w:divBdr>
                <w:top w:val="none" w:sz="0" w:space="0" w:color="auto"/>
                <w:left w:val="none" w:sz="0" w:space="0" w:color="auto"/>
                <w:bottom w:val="none" w:sz="0" w:space="0" w:color="auto"/>
                <w:right w:val="none" w:sz="0" w:space="0" w:color="auto"/>
              </w:divBdr>
            </w:div>
            <w:div w:id="72899777">
              <w:marLeft w:val="0"/>
              <w:marRight w:val="0"/>
              <w:marTop w:val="0"/>
              <w:marBottom w:val="0"/>
              <w:divBdr>
                <w:top w:val="none" w:sz="0" w:space="0" w:color="auto"/>
                <w:left w:val="none" w:sz="0" w:space="0" w:color="auto"/>
                <w:bottom w:val="none" w:sz="0" w:space="0" w:color="auto"/>
                <w:right w:val="none" w:sz="0" w:space="0" w:color="auto"/>
              </w:divBdr>
            </w:div>
            <w:div w:id="211113824">
              <w:marLeft w:val="0"/>
              <w:marRight w:val="0"/>
              <w:marTop w:val="0"/>
              <w:marBottom w:val="0"/>
              <w:divBdr>
                <w:top w:val="none" w:sz="0" w:space="0" w:color="auto"/>
                <w:left w:val="none" w:sz="0" w:space="0" w:color="auto"/>
                <w:bottom w:val="none" w:sz="0" w:space="0" w:color="auto"/>
                <w:right w:val="none" w:sz="0" w:space="0" w:color="auto"/>
              </w:divBdr>
            </w:div>
            <w:div w:id="587228251">
              <w:marLeft w:val="0"/>
              <w:marRight w:val="0"/>
              <w:marTop w:val="0"/>
              <w:marBottom w:val="0"/>
              <w:divBdr>
                <w:top w:val="none" w:sz="0" w:space="0" w:color="auto"/>
                <w:left w:val="none" w:sz="0" w:space="0" w:color="auto"/>
                <w:bottom w:val="none" w:sz="0" w:space="0" w:color="auto"/>
                <w:right w:val="none" w:sz="0" w:space="0" w:color="auto"/>
              </w:divBdr>
            </w:div>
            <w:div w:id="591739506">
              <w:marLeft w:val="0"/>
              <w:marRight w:val="0"/>
              <w:marTop w:val="0"/>
              <w:marBottom w:val="0"/>
              <w:divBdr>
                <w:top w:val="none" w:sz="0" w:space="0" w:color="auto"/>
                <w:left w:val="none" w:sz="0" w:space="0" w:color="auto"/>
                <w:bottom w:val="none" w:sz="0" w:space="0" w:color="auto"/>
                <w:right w:val="none" w:sz="0" w:space="0" w:color="auto"/>
              </w:divBdr>
            </w:div>
            <w:div w:id="1298992953">
              <w:marLeft w:val="0"/>
              <w:marRight w:val="0"/>
              <w:marTop w:val="0"/>
              <w:marBottom w:val="0"/>
              <w:divBdr>
                <w:top w:val="none" w:sz="0" w:space="0" w:color="auto"/>
                <w:left w:val="none" w:sz="0" w:space="0" w:color="auto"/>
                <w:bottom w:val="none" w:sz="0" w:space="0" w:color="auto"/>
                <w:right w:val="none" w:sz="0" w:space="0" w:color="auto"/>
              </w:divBdr>
            </w:div>
            <w:div w:id="2099134865">
              <w:marLeft w:val="0"/>
              <w:marRight w:val="0"/>
              <w:marTop w:val="0"/>
              <w:marBottom w:val="0"/>
              <w:divBdr>
                <w:top w:val="none" w:sz="0" w:space="0" w:color="auto"/>
                <w:left w:val="none" w:sz="0" w:space="0" w:color="auto"/>
                <w:bottom w:val="none" w:sz="0" w:space="0" w:color="auto"/>
                <w:right w:val="none" w:sz="0" w:space="0" w:color="auto"/>
              </w:divBdr>
            </w:div>
            <w:div w:id="2046056604">
              <w:marLeft w:val="0"/>
              <w:marRight w:val="0"/>
              <w:marTop w:val="0"/>
              <w:marBottom w:val="0"/>
              <w:divBdr>
                <w:top w:val="none" w:sz="0" w:space="0" w:color="auto"/>
                <w:left w:val="none" w:sz="0" w:space="0" w:color="auto"/>
                <w:bottom w:val="none" w:sz="0" w:space="0" w:color="auto"/>
                <w:right w:val="none" w:sz="0" w:space="0" w:color="auto"/>
              </w:divBdr>
            </w:div>
            <w:div w:id="1945114326">
              <w:marLeft w:val="0"/>
              <w:marRight w:val="0"/>
              <w:marTop w:val="0"/>
              <w:marBottom w:val="0"/>
              <w:divBdr>
                <w:top w:val="none" w:sz="0" w:space="0" w:color="auto"/>
                <w:left w:val="none" w:sz="0" w:space="0" w:color="auto"/>
                <w:bottom w:val="none" w:sz="0" w:space="0" w:color="auto"/>
                <w:right w:val="none" w:sz="0" w:space="0" w:color="auto"/>
              </w:divBdr>
            </w:div>
            <w:div w:id="339430130">
              <w:marLeft w:val="0"/>
              <w:marRight w:val="0"/>
              <w:marTop w:val="0"/>
              <w:marBottom w:val="0"/>
              <w:divBdr>
                <w:top w:val="none" w:sz="0" w:space="0" w:color="auto"/>
                <w:left w:val="none" w:sz="0" w:space="0" w:color="auto"/>
                <w:bottom w:val="none" w:sz="0" w:space="0" w:color="auto"/>
                <w:right w:val="none" w:sz="0" w:space="0" w:color="auto"/>
              </w:divBdr>
            </w:div>
            <w:div w:id="1116413793">
              <w:marLeft w:val="0"/>
              <w:marRight w:val="0"/>
              <w:marTop w:val="0"/>
              <w:marBottom w:val="0"/>
              <w:divBdr>
                <w:top w:val="none" w:sz="0" w:space="0" w:color="auto"/>
                <w:left w:val="none" w:sz="0" w:space="0" w:color="auto"/>
                <w:bottom w:val="none" w:sz="0" w:space="0" w:color="auto"/>
                <w:right w:val="none" w:sz="0" w:space="0" w:color="auto"/>
              </w:divBdr>
            </w:div>
            <w:div w:id="1500392465">
              <w:marLeft w:val="0"/>
              <w:marRight w:val="0"/>
              <w:marTop w:val="0"/>
              <w:marBottom w:val="0"/>
              <w:divBdr>
                <w:top w:val="none" w:sz="0" w:space="0" w:color="auto"/>
                <w:left w:val="none" w:sz="0" w:space="0" w:color="auto"/>
                <w:bottom w:val="none" w:sz="0" w:space="0" w:color="auto"/>
                <w:right w:val="none" w:sz="0" w:space="0" w:color="auto"/>
              </w:divBdr>
            </w:div>
            <w:div w:id="631133841">
              <w:marLeft w:val="0"/>
              <w:marRight w:val="0"/>
              <w:marTop w:val="0"/>
              <w:marBottom w:val="0"/>
              <w:divBdr>
                <w:top w:val="none" w:sz="0" w:space="0" w:color="auto"/>
                <w:left w:val="none" w:sz="0" w:space="0" w:color="auto"/>
                <w:bottom w:val="none" w:sz="0" w:space="0" w:color="auto"/>
                <w:right w:val="none" w:sz="0" w:space="0" w:color="auto"/>
              </w:divBdr>
            </w:div>
            <w:div w:id="487788561">
              <w:marLeft w:val="0"/>
              <w:marRight w:val="0"/>
              <w:marTop w:val="0"/>
              <w:marBottom w:val="0"/>
              <w:divBdr>
                <w:top w:val="none" w:sz="0" w:space="0" w:color="auto"/>
                <w:left w:val="none" w:sz="0" w:space="0" w:color="auto"/>
                <w:bottom w:val="none" w:sz="0" w:space="0" w:color="auto"/>
                <w:right w:val="none" w:sz="0" w:space="0" w:color="auto"/>
              </w:divBdr>
            </w:div>
            <w:div w:id="1643845557">
              <w:marLeft w:val="0"/>
              <w:marRight w:val="0"/>
              <w:marTop w:val="0"/>
              <w:marBottom w:val="0"/>
              <w:divBdr>
                <w:top w:val="none" w:sz="0" w:space="0" w:color="auto"/>
                <w:left w:val="none" w:sz="0" w:space="0" w:color="auto"/>
                <w:bottom w:val="none" w:sz="0" w:space="0" w:color="auto"/>
                <w:right w:val="none" w:sz="0" w:space="0" w:color="auto"/>
              </w:divBdr>
            </w:div>
            <w:div w:id="44305598">
              <w:marLeft w:val="0"/>
              <w:marRight w:val="0"/>
              <w:marTop w:val="0"/>
              <w:marBottom w:val="0"/>
              <w:divBdr>
                <w:top w:val="none" w:sz="0" w:space="0" w:color="auto"/>
                <w:left w:val="none" w:sz="0" w:space="0" w:color="auto"/>
                <w:bottom w:val="none" w:sz="0" w:space="0" w:color="auto"/>
                <w:right w:val="none" w:sz="0" w:space="0" w:color="auto"/>
              </w:divBdr>
            </w:div>
            <w:div w:id="1379013471">
              <w:marLeft w:val="0"/>
              <w:marRight w:val="0"/>
              <w:marTop w:val="0"/>
              <w:marBottom w:val="0"/>
              <w:divBdr>
                <w:top w:val="none" w:sz="0" w:space="0" w:color="auto"/>
                <w:left w:val="none" w:sz="0" w:space="0" w:color="auto"/>
                <w:bottom w:val="none" w:sz="0" w:space="0" w:color="auto"/>
                <w:right w:val="none" w:sz="0" w:space="0" w:color="auto"/>
              </w:divBdr>
            </w:div>
            <w:div w:id="1000887885">
              <w:marLeft w:val="0"/>
              <w:marRight w:val="0"/>
              <w:marTop w:val="0"/>
              <w:marBottom w:val="0"/>
              <w:divBdr>
                <w:top w:val="none" w:sz="0" w:space="0" w:color="auto"/>
                <w:left w:val="none" w:sz="0" w:space="0" w:color="auto"/>
                <w:bottom w:val="none" w:sz="0" w:space="0" w:color="auto"/>
                <w:right w:val="none" w:sz="0" w:space="0" w:color="auto"/>
              </w:divBdr>
            </w:div>
            <w:div w:id="1644461719">
              <w:marLeft w:val="0"/>
              <w:marRight w:val="0"/>
              <w:marTop w:val="0"/>
              <w:marBottom w:val="0"/>
              <w:divBdr>
                <w:top w:val="none" w:sz="0" w:space="0" w:color="auto"/>
                <w:left w:val="none" w:sz="0" w:space="0" w:color="auto"/>
                <w:bottom w:val="none" w:sz="0" w:space="0" w:color="auto"/>
                <w:right w:val="none" w:sz="0" w:space="0" w:color="auto"/>
              </w:divBdr>
            </w:div>
            <w:div w:id="116417063">
              <w:marLeft w:val="0"/>
              <w:marRight w:val="0"/>
              <w:marTop w:val="0"/>
              <w:marBottom w:val="0"/>
              <w:divBdr>
                <w:top w:val="none" w:sz="0" w:space="0" w:color="auto"/>
                <w:left w:val="none" w:sz="0" w:space="0" w:color="auto"/>
                <w:bottom w:val="none" w:sz="0" w:space="0" w:color="auto"/>
                <w:right w:val="none" w:sz="0" w:space="0" w:color="auto"/>
              </w:divBdr>
            </w:div>
            <w:div w:id="305858520">
              <w:marLeft w:val="0"/>
              <w:marRight w:val="0"/>
              <w:marTop w:val="0"/>
              <w:marBottom w:val="0"/>
              <w:divBdr>
                <w:top w:val="none" w:sz="0" w:space="0" w:color="auto"/>
                <w:left w:val="none" w:sz="0" w:space="0" w:color="auto"/>
                <w:bottom w:val="none" w:sz="0" w:space="0" w:color="auto"/>
                <w:right w:val="none" w:sz="0" w:space="0" w:color="auto"/>
              </w:divBdr>
            </w:div>
            <w:div w:id="17565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62142">
      <w:bodyDiv w:val="1"/>
      <w:marLeft w:val="0"/>
      <w:marRight w:val="0"/>
      <w:marTop w:val="0"/>
      <w:marBottom w:val="0"/>
      <w:divBdr>
        <w:top w:val="none" w:sz="0" w:space="0" w:color="auto"/>
        <w:left w:val="none" w:sz="0" w:space="0" w:color="auto"/>
        <w:bottom w:val="none" w:sz="0" w:space="0" w:color="auto"/>
        <w:right w:val="none" w:sz="0" w:space="0" w:color="auto"/>
      </w:divBdr>
    </w:div>
    <w:div w:id="1582565086">
      <w:bodyDiv w:val="1"/>
      <w:marLeft w:val="0"/>
      <w:marRight w:val="0"/>
      <w:marTop w:val="0"/>
      <w:marBottom w:val="0"/>
      <w:divBdr>
        <w:top w:val="none" w:sz="0" w:space="0" w:color="auto"/>
        <w:left w:val="none" w:sz="0" w:space="0" w:color="auto"/>
        <w:bottom w:val="none" w:sz="0" w:space="0" w:color="auto"/>
        <w:right w:val="none" w:sz="0" w:space="0" w:color="auto"/>
      </w:divBdr>
    </w:div>
    <w:div w:id="1584071257">
      <w:bodyDiv w:val="1"/>
      <w:marLeft w:val="0"/>
      <w:marRight w:val="0"/>
      <w:marTop w:val="0"/>
      <w:marBottom w:val="0"/>
      <w:divBdr>
        <w:top w:val="none" w:sz="0" w:space="0" w:color="auto"/>
        <w:left w:val="none" w:sz="0" w:space="0" w:color="auto"/>
        <w:bottom w:val="none" w:sz="0" w:space="0" w:color="auto"/>
        <w:right w:val="none" w:sz="0" w:space="0" w:color="auto"/>
      </w:divBdr>
      <w:divsChild>
        <w:div w:id="1159812493">
          <w:marLeft w:val="0"/>
          <w:marRight w:val="0"/>
          <w:marTop w:val="0"/>
          <w:marBottom w:val="0"/>
          <w:divBdr>
            <w:top w:val="none" w:sz="0" w:space="0" w:color="auto"/>
            <w:left w:val="none" w:sz="0" w:space="0" w:color="auto"/>
            <w:bottom w:val="none" w:sz="0" w:space="0" w:color="auto"/>
            <w:right w:val="none" w:sz="0" w:space="0" w:color="auto"/>
          </w:divBdr>
          <w:divsChild>
            <w:div w:id="228347938">
              <w:marLeft w:val="0"/>
              <w:marRight w:val="0"/>
              <w:marTop w:val="0"/>
              <w:marBottom w:val="0"/>
              <w:divBdr>
                <w:top w:val="none" w:sz="0" w:space="0" w:color="auto"/>
                <w:left w:val="none" w:sz="0" w:space="0" w:color="auto"/>
                <w:bottom w:val="none" w:sz="0" w:space="0" w:color="auto"/>
                <w:right w:val="none" w:sz="0" w:space="0" w:color="auto"/>
              </w:divBdr>
              <w:divsChild>
                <w:div w:id="1906644106">
                  <w:marLeft w:val="0"/>
                  <w:marRight w:val="0"/>
                  <w:marTop w:val="0"/>
                  <w:marBottom w:val="0"/>
                  <w:divBdr>
                    <w:top w:val="none" w:sz="0" w:space="0" w:color="auto"/>
                    <w:left w:val="none" w:sz="0" w:space="0" w:color="auto"/>
                    <w:bottom w:val="none" w:sz="0" w:space="0" w:color="auto"/>
                    <w:right w:val="none" w:sz="0" w:space="0" w:color="auto"/>
                  </w:divBdr>
                </w:div>
              </w:divsChild>
            </w:div>
            <w:div w:id="1289169114">
              <w:marLeft w:val="0"/>
              <w:marRight w:val="0"/>
              <w:marTop w:val="0"/>
              <w:marBottom w:val="0"/>
              <w:divBdr>
                <w:top w:val="none" w:sz="0" w:space="0" w:color="auto"/>
                <w:left w:val="none" w:sz="0" w:space="0" w:color="auto"/>
                <w:bottom w:val="none" w:sz="0" w:space="0" w:color="auto"/>
                <w:right w:val="none" w:sz="0" w:space="0" w:color="auto"/>
              </w:divBdr>
            </w:div>
          </w:divsChild>
        </w:div>
        <w:div w:id="1562594110">
          <w:marLeft w:val="0"/>
          <w:marRight w:val="0"/>
          <w:marTop w:val="0"/>
          <w:marBottom w:val="0"/>
          <w:divBdr>
            <w:top w:val="none" w:sz="0" w:space="0" w:color="auto"/>
            <w:left w:val="none" w:sz="0" w:space="0" w:color="auto"/>
            <w:bottom w:val="none" w:sz="0" w:space="0" w:color="auto"/>
            <w:right w:val="none" w:sz="0" w:space="0" w:color="auto"/>
          </w:divBdr>
          <w:divsChild>
            <w:div w:id="406533048">
              <w:marLeft w:val="0"/>
              <w:marRight w:val="0"/>
              <w:marTop w:val="0"/>
              <w:marBottom w:val="0"/>
              <w:divBdr>
                <w:top w:val="none" w:sz="0" w:space="0" w:color="auto"/>
                <w:left w:val="none" w:sz="0" w:space="0" w:color="auto"/>
                <w:bottom w:val="none" w:sz="0" w:space="0" w:color="auto"/>
                <w:right w:val="none" w:sz="0" w:space="0" w:color="auto"/>
              </w:divBdr>
              <w:divsChild>
                <w:div w:id="548030126">
                  <w:marLeft w:val="0"/>
                  <w:marRight w:val="0"/>
                  <w:marTop w:val="0"/>
                  <w:marBottom w:val="0"/>
                  <w:divBdr>
                    <w:top w:val="none" w:sz="0" w:space="0" w:color="auto"/>
                    <w:left w:val="none" w:sz="0" w:space="0" w:color="auto"/>
                    <w:bottom w:val="none" w:sz="0" w:space="0" w:color="auto"/>
                    <w:right w:val="none" w:sz="0" w:space="0" w:color="auto"/>
                  </w:divBdr>
                </w:div>
              </w:divsChild>
            </w:div>
            <w:div w:id="517086940">
              <w:marLeft w:val="0"/>
              <w:marRight w:val="0"/>
              <w:marTop w:val="0"/>
              <w:marBottom w:val="0"/>
              <w:divBdr>
                <w:top w:val="none" w:sz="0" w:space="0" w:color="auto"/>
                <w:left w:val="none" w:sz="0" w:space="0" w:color="auto"/>
                <w:bottom w:val="none" w:sz="0" w:space="0" w:color="auto"/>
                <w:right w:val="none" w:sz="0" w:space="0" w:color="auto"/>
              </w:divBdr>
            </w:div>
          </w:divsChild>
        </w:div>
        <w:div w:id="306471143">
          <w:marLeft w:val="0"/>
          <w:marRight w:val="0"/>
          <w:marTop w:val="0"/>
          <w:marBottom w:val="0"/>
          <w:divBdr>
            <w:top w:val="none" w:sz="0" w:space="0" w:color="auto"/>
            <w:left w:val="none" w:sz="0" w:space="0" w:color="auto"/>
            <w:bottom w:val="none" w:sz="0" w:space="0" w:color="auto"/>
            <w:right w:val="none" w:sz="0" w:space="0" w:color="auto"/>
          </w:divBdr>
          <w:divsChild>
            <w:div w:id="2092391044">
              <w:marLeft w:val="0"/>
              <w:marRight w:val="0"/>
              <w:marTop w:val="0"/>
              <w:marBottom w:val="0"/>
              <w:divBdr>
                <w:top w:val="none" w:sz="0" w:space="0" w:color="auto"/>
                <w:left w:val="none" w:sz="0" w:space="0" w:color="auto"/>
                <w:bottom w:val="none" w:sz="0" w:space="0" w:color="auto"/>
                <w:right w:val="none" w:sz="0" w:space="0" w:color="auto"/>
              </w:divBdr>
              <w:divsChild>
                <w:div w:id="442725277">
                  <w:marLeft w:val="0"/>
                  <w:marRight w:val="0"/>
                  <w:marTop w:val="0"/>
                  <w:marBottom w:val="0"/>
                  <w:divBdr>
                    <w:top w:val="none" w:sz="0" w:space="0" w:color="auto"/>
                    <w:left w:val="none" w:sz="0" w:space="0" w:color="auto"/>
                    <w:bottom w:val="none" w:sz="0" w:space="0" w:color="auto"/>
                    <w:right w:val="none" w:sz="0" w:space="0" w:color="auto"/>
                  </w:divBdr>
                </w:div>
              </w:divsChild>
            </w:div>
            <w:div w:id="540943630">
              <w:marLeft w:val="0"/>
              <w:marRight w:val="0"/>
              <w:marTop w:val="0"/>
              <w:marBottom w:val="0"/>
              <w:divBdr>
                <w:top w:val="none" w:sz="0" w:space="0" w:color="auto"/>
                <w:left w:val="none" w:sz="0" w:space="0" w:color="auto"/>
                <w:bottom w:val="none" w:sz="0" w:space="0" w:color="auto"/>
                <w:right w:val="none" w:sz="0" w:space="0" w:color="auto"/>
              </w:divBdr>
            </w:div>
          </w:divsChild>
        </w:div>
        <w:div w:id="60640305">
          <w:marLeft w:val="0"/>
          <w:marRight w:val="0"/>
          <w:marTop w:val="0"/>
          <w:marBottom w:val="0"/>
          <w:divBdr>
            <w:top w:val="none" w:sz="0" w:space="0" w:color="auto"/>
            <w:left w:val="none" w:sz="0" w:space="0" w:color="auto"/>
            <w:bottom w:val="none" w:sz="0" w:space="0" w:color="auto"/>
            <w:right w:val="none" w:sz="0" w:space="0" w:color="auto"/>
          </w:divBdr>
          <w:divsChild>
            <w:div w:id="35934864">
              <w:marLeft w:val="0"/>
              <w:marRight w:val="0"/>
              <w:marTop w:val="0"/>
              <w:marBottom w:val="0"/>
              <w:divBdr>
                <w:top w:val="none" w:sz="0" w:space="0" w:color="auto"/>
                <w:left w:val="none" w:sz="0" w:space="0" w:color="auto"/>
                <w:bottom w:val="none" w:sz="0" w:space="0" w:color="auto"/>
                <w:right w:val="none" w:sz="0" w:space="0" w:color="auto"/>
              </w:divBdr>
              <w:divsChild>
                <w:div w:id="511993263">
                  <w:marLeft w:val="0"/>
                  <w:marRight w:val="0"/>
                  <w:marTop w:val="0"/>
                  <w:marBottom w:val="0"/>
                  <w:divBdr>
                    <w:top w:val="none" w:sz="0" w:space="0" w:color="auto"/>
                    <w:left w:val="none" w:sz="0" w:space="0" w:color="auto"/>
                    <w:bottom w:val="none" w:sz="0" w:space="0" w:color="auto"/>
                    <w:right w:val="none" w:sz="0" w:space="0" w:color="auto"/>
                  </w:divBdr>
                </w:div>
              </w:divsChild>
            </w:div>
            <w:div w:id="114761500">
              <w:marLeft w:val="0"/>
              <w:marRight w:val="0"/>
              <w:marTop w:val="0"/>
              <w:marBottom w:val="0"/>
              <w:divBdr>
                <w:top w:val="none" w:sz="0" w:space="0" w:color="auto"/>
                <w:left w:val="none" w:sz="0" w:space="0" w:color="auto"/>
                <w:bottom w:val="none" w:sz="0" w:space="0" w:color="auto"/>
                <w:right w:val="none" w:sz="0" w:space="0" w:color="auto"/>
              </w:divBdr>
            </w:div>
          </w:divsChild>
        </w:div>
        <w:div w:id="989285617">
          <w:marLeft w:val="0"/>
          <w:marRight w:val="0"/>
          <w:marTop w:val="0"/>
          <w:marBottom w:val="0"/>
          <w:divBdr>
            <w:top w:val="none" w:sz="0" w:space="0" w:color="auto"/>
            <w:left w:val="none" w:sz="0" w:space="0" w:color="auto"/>
            <w:bottom w:val="none" w:sz="0" w:space="0" w:color="auto"/>
            <w:right w:val="none" w:sz="0" w:space="0" w:color="auto"/>
          </w:divBdr>
          <w:divsChild>
            <w:div w:id="1293246200">
              <w:marLeft w:val="0"/>
              <w:marRight w:val="0"/>
              <w:marTop w:val="0"/>
              <w:marBottom w:val="0"/>
              <w:divBdr>
                <w:top w:val="none" w:sz="0" w:space="0" w:color="auto"/>
                <w:left w:val="none" w:sz="0" w:space="0" w:color="auto"/>
                <w:bottom w:val="none" w:sz="0" w:space="0" w:color="auto"/>
                <w:right w:val="none" w:sz="0" w:space="0" w:color="auto"/>
              </w:divBdr>
              <w:divsChild>
                <w:div w:id="340009968">
                  <w:marLeft w:val="0"/>
                  <w:marRight w:val="0"/>
                  <w:marTop w:val="0"/>
                  <w:marBottom w:val="0"/>
                  <w:divBdr>
                    <w:top w:val="none" w:sz="0" w:space="0" w:color="auto"/>
                    <w:left w:val="none" w:sz="0" w:space="0" w:color="auto"/>
                    <w:bottom w:val="none" w:sz="0" w:space="0" w:color="auto"/>
                    <w:right w:val="none" w:sz="0" w:space="0" w:color="auto"/>
                  </w:divBdr>
                </w:div>
              </w:divsChild>
            </w:div>
            <w:div w:id="175303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7835">
      <w:bodyDiv w:val="1"/>
      <w:marLeft w:val="0"/>
      <w:marRight w:val="0"/>
      <w:marTop w:val="0"/>
      <w:marBottom w:val="0"/>
      <w:divBdr>
        <w:top w:val="none" w:sz="0" w:space="0" w:color="auto"/>
        <w:left w:val="none" w:sz="0" w:space="0" w:color="auto"/>
        <w:bottom w:val="none" w:sz="0" w:space="0" w:color="auto"/>
        <w:right w:val="none" w:sz="0" w:space="0" w:color="auto"/>
      </w:divBdr>
      <w:divsChild>
        <w:div w:id="1063286534">
          <w:marLeft w:val="0"/>
          <w:marRight w:val="0"/>
          <w:marTop w:val="0"/>
          <w:marBottom w:val="0"/>
          <w:divBdr>
            <w:top w:val="none" w:sz="0" w:space="0" w:color="auto"/>
            <w:left w:val="none" w:sz="0" w:space="0" w:color="auto"/>
            <w:bottom w:val="none" w:sz="0" w:space="0" w:color="auto"/>
            <w:right w:val="none" w:sz="0" w:space="0" w:color="auto"/>
          </w:divBdr>
          <w:divsChild>
            <w:div w:id="891114970">
              <w:marLeft w:val="0"/>
              <w:marRight w:val="0"/>
              <w:marTop w:val="0"/>
              <w:marBottom w:val="0"/>
              <w:divBdr>
                <w:top w:val="none" w:sz="0" w:space="0" w:color="auto"/>
                <w:left w:val="none" w:sz="0" w:space="0" w:color="auto"/>
                <w:bottom w:val="none" w:sz="0" w:space="0" w:color="auto"/>
                <w:right w:val="none" w:sz="0" w:space="0" w:color="auto"/>
              </w:divBdr>
              <w:divsChild>
                <w:div w:id="446851161">
                  <w:marLeft w:val="0"/>
                  <w:marRight w:val="0"/>
                  <w:marTop w:val="0"/>
                  <w:marBottom w:val="0"/>
                  <w:divBdr>
                    <w:top w:val="none" w:sz="0" w:space="0" w:color="auto"/>
                    <w:left w:val="none" w:sz="0" w:space="0" w:color="auto"/>
                    <w:bottom w:val="none" w:sz="0" w:space="0" w:color="auto"/>
                    <w:right w:val="none" w:sz="0" w:space="0" w:color="auto"/>
                  </w:divBdr>
                  <w:divsChild>
                    <w:div w:id="132047">
                      <w:marLeft w:val="0"/>
                      <w:marRight w:val="0"/>
                      <w:marTop w:val="0"/>
                      <w:marBottom w:val="0"/>
                      <w:divBdr>
                        <w:top w:val="none" w:sz="0" w:space="0" w:color="auto"/>
                        <w:left w:val="none" w:sz="0" w:space="0" w:color="auto"/>
                        <w:bottom w:val="none" w:sz="0" w:space="0" w:color="auto"/>
                        <w:right w:val="none" w:sz="0" w:space="0" w:color="auto"/>
                      </w:divBdr>
                      <w:divsChild>
                        <w:div w:id="778910000">
                          <w:marLeft w:val="0"/>
                          <w:marRight w:val="0"/>
                          <w:marTop w:val="0"/>
                          <w:marBottom w:val="0"/>
                          <w:divBdr>
                            <w:top w:val="none" w:sz="0" w:space="0" w:color="auto"/>
                            <w:left w:val="none" w:sz="0" w:space="0" w:color="auto"/>
                            <w:bottom w:val="none" w:sz="0" w:space="0" w:color="auto"/>
                            <w:right w:val="none" w:sz="0" w:space="0" w:color="auto"/>
                          </w:divBdr>
                          <w:divsChild>
                            <w:div w:id="182349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0039755">
      <w:bodyDiv w:val="1"/>
      <w:marLeft w:val="0"/>
      <w:marRight w:val="0"/>
      <w:marTop w:val="0"/>
      <w:marBottom w:val="0"/>
      <w:divBdr>
        <w:top w:val="none" w:sz="0" w:space="0" w:color="auto"/>
        <w:left w:val="none" w:sz="0" w:space="0" w:color="auto"/>
        <w:bottom w:val="none" w:sz="0" w:space="0" w:color="auto"/>
        <w:right w:val="none" w:sz="0" w:space="0" w:color="auto"/>
      </w:divBdr>
    </w:div>
    <w:div w:id="1591739327">
      <w:bodyDiv w:val="1"/>
      <w:marLeft w:val="0"/>
      <w:marRight w:val="0"/>
      <w:marTop w:val="0"/>
      <w:marBottom w:val="0"/>
      <w:divBdr>
        <w:top w:val="none" w:sz="0" w:space="0" w:color="auto"/>
        <w:left w:val="none" w:sz="0" w:space="0" w:color="auto"/>
        <w:bottom w:val="none" w:sz="0" w:space="0" w:color="auto"/>
        <w:right w:val="none" w:sz="0" w:space="0" w:color="auto"/>
      </w:divBdr>
    </w:div>
    <w:div w:id="1601568997">
      <w:bodyDiv w:val="1"/>
      <w:marLeft w:val="0"/>
      <w:marRight w:val="0"/>
      <w:marTop w:val="0"/>
      <w:marBottom w:val="0"/>
      <w:divBdr>
        <w:top w:val="none" w:sz="0" w:space="0" w:color="auto"/>
        <w:left w:val="none" w:sz="0" w:space="0" w:color="auto"/>
        <w:bottom w:val="none" w:sz="0" w:space="0" w:color="auto"/>
        <w:right w:val="none" w:sz="0" w:space="0" w:color="auto"/>
      </w:divBdr>
    </w:div>
    <w:div w:id="1605919026">
      <w:bodyDiv w:val="1"/>
      <w:marLeft w:val="0"/>
      <w:marRight w:val="0"/>
      <w:marTop w:val="0"/>
      <w:marBottom w:val="0"/>
      <w:divBdr>
        <w:top w:val="none" w:sz="0" w:space="0" w:color="auto"/>
        <w:left w:val="none" w:sz="0" w:space="0" w:color="auto"/>
        <w:bottom w:val="none" w:sz="0" w:space="0" w:color="auto"/>
        <w:right w:val="none" w:sz="0" w:space="0" w:color="auto"/>
      </w:divBdr>
    </w:div>
    <w:div w:id="1611889062">
      <w:bodyDiv w:val="1"/>
      <w:marLeft w:val="0"/>
      <w:marRight w:val="0"/>
      <w:marTop w:val="0"/>
      <w:marBottom w:val="0"/>
      <w:divBdr>
        <w:top w:val="none" w:sz="0" w:space="0" w:color="auto"/>
        <w:left w:val="none" w:sz="0" w:space="0" w:color="auto"/>
        <w:bottom w:val="none" w:sz="0" w:space="0" w:color="auto"/>
        <w:right w:val="none" w:sz="0" w:space="0" w:color="auto"/>
      </w:divBdr>
    </w:div>
    <w:div w:id="1625499505">
      <w:bodyDiv w:val="1"/>
      <w:marLeft w:val="0"/>
      <w:marRight w:val="0"/>
      <w:marTop w:val="0"/>
      <w:marBottom w:val="0"/>
      <w:divBdr>
        <w:top w:val="none" w:sz="0" w:space="0" w:color="auto"/>
        <w:left w:val="none" w:sz="0" w:space="0" w:color="auto"/>
        <w:bottom w:val="none" w:sz="0" w:space="0" w:color="auto"/>
        <w:right w:val="none" w:sz="0" w:space="0" w:color="auto"/>
      </w:divBdr>
    </w:div>
    <w:div w:id="1637180664">
      <w:bodyDiv w:val="1"/>
      <w:marLeft w:val="0"/>
      <w:marRight w:val="0"/>
      <w:marTop w:val="0"/>
      <w:marBottom w:val="0"/>
      <w:divBdr>
        <w:top w:val="none" w:sz="0" w:space="0" w:color="auto"/>
        <w:left w:val="none" w:sz="0" w:space="0" w:color="auto"/>
        <w:bottom w:val="none" w:sz="0" w:space="0" w:color="auto"/>
        <w:right w:val="none" w:sz="0" w:space="0" w:color="auto"/>
      </w:divBdr>
      <w:divsChild>
        <w:div w:id="256253243">
          <w:marLeft w:val="0"/>
          <w:marRight w:val="0"/>
          <w:marTop w:val="0"/>
          <w:marBottom w:val="0"/>
          <w:divBdr>
            <w:top w:val="none" w:sz="0" w:space="0" w:color="auto"/>
            <w:left w:val="none" w:sz="0" w:space="0" w:color="auto"/>
            <w:bottom w:val="none" w:sz="0" w:space="0" w:color="auto"/>
            <w:right w:val="none" w:sz="0" w:space="0" w:color="auto"/>
          </w:divBdr>
          <w:divsChild>
            <w:div w:id="1969243461">
              <w:marLeft w:val="0"/>
              <w:marRight w:val="0"/>
              <w:marTop w:val="0"/>
              <w:marBottom w:val="0"/>
              <w:divBdr>
                <w:top w:val="none" w:sz="0" w:space="0" w:color="auto"/>
                <w:left w:val="none" w:sz="0" w:space="0" w:color="auto"/>
                <w:bottom w:val="none" w:sz="0" w:space="0" w:color="auto"/>
                <w:right w:val="none" w:sz="0" w:space="0" w:color="auto"/>
              </w:divBdr>
            </w:div>
            <w:div w:id="1994068035">
              <w:marLeft w:val="0"/>
              <w:marRight w:val="0"/>
              <w:marTop w:val="0"/>
              <w:marBottom w:val="0"/>
              <w:divBdr>
                <w:top w:val="none" w:sz="0" w:space="0" w:color="auto"/>
                <w:left w:val="none" w:sz="0" w:space="0" w:color="auto"/>
                <w:bottom w:val="none" w:sz="0" w:space="0" w:color="auto"/>
                <w:right w:val="none" w:sz="0" w:space="0" w:color="auto"/>
              </w:divBdr>
            </w:div>
            <w:div w:id="1891190390">
              <w:marLeft w:val="0"/>
              <w:marRight w:val="0"/>
              <w:marTop w:val="0"/>
              <w:marBottom w:val="0"/>
              <w:divBdr>
                <w:top w:val="none" w:sz="0" w:space="0" w:color="auto"/>
                <w:left w:val="none" w:sz="0" w:space="0" w:color="auto"/>
                <w:bottom w:val="none" w:sz="0" w:space="0" w:color="auto"/>
                <w:right w:val="none" w:sz="0" w:space="0" w:color="auto"/>
              </w:divBdr>
            </w:div>
            <w:div w:id="1066027025">
              <w:marLeft w:val="0"/>
              <w:marRight w:val="0"/>
              <w:marTop w:val="0"/>
              <w:marBottom w:val="0"/>
              <w:divBdr>
                <w:top w:val="none" w:sz="0" w:space="0" w:color="auto"/>
                <w:left w:val="none" w:sz="0" w:space="0" w:color="auto"/>
                <w:bottom w:val="none" w:sz="0" w:space="0" w:color="auto"/>
                <w:right w:val="none" w:sz="0" w:space="0" w:color="auto"/>
              </w:divBdr>
            </w:div>
            <w:div w:id="1613315956">
              <w:marLeft w:val="0"/>
              <w:marRight w:val="0"/>
              <w:marTop w:val="0"/>
              <w:marBottom w:val="0"/>
              <w:divBdr>
                <w:top w:val="none" w:sz="0" w:space="0" w:color="auto"/>
                <w:left w:val="none" w:sz="0" w:space="0" w:color="auto"/>
                <w:bottom w:val="none" w:sz="0" w:space="0" w:color="auto"/>
                <w:right w:val="none" w:sz="0" w:space="0" w:color="auto"/>
              </w:divBdr>
            </w:div>
            <w:div w:id="1778285863">
              <w:marLeft w:val="0"/>
              <w:marRight w:val="0"/>
              <w:marTop w:val="0"/>
              <w:marBottom w:val="0"/>
              <w:divBdr>
                <w:top w:val="none" w:sz="0" w:space="0" w:color="auto"/>
                <w:left w:val="none" w:sz="0" w:space="0" w:color="auto"/>
                <w:bottom w:val="none" w:sz="0" w:space="0" w:color="auto"/>
                <w:right w:val="none" w:sz="0" w:space="0" w:color="auto"/>
              </w:divBdr>
            </w:div>
            <w:div w:id="1594556667">
              <w:marLeft w:val="0"/>
              <w:marRight w:val="0"/>
              <w:marTop w:val="0"/>
              <w:marBottom w:val="0"/>
              <w:divBdr>
                <w:top w:val="none" w:sz="0" w:space="0" w:color="auto"/>
                <w:left w:val="none" w:sz="0" w:space="0" w:color="auto"/>
                <w:bottom w:val="none" w:sz="0" w:space="0" w:color="auto"/>
                <w:right w:val="none" w:sz="0" w:space="0" w:color="auto"/>
              </w:divBdr>
            </w:div>
            <w:div w:id="767846322">
              <w:marLeft w:val="0"/>
              <w:marRight w:val="0"/>
              <w:marTop w:val="0"/>
              <w:marBottom w:val="0"/>
              <w:divBdr>
                <w:top w:val="none" w:sz="0" w:space="0" w:color="auto"/>
                <w:left w:val="none" w:sz="0" w:space="0" w:color="auto"/>
                <w:bottom w:val="none" w:sz="0" w:space="0" w:color="auto"/>
                <w:right w:val="none" w:sz="0" w:space="0" w:color="auto"/>
              </w:divBdr>
            </w:div>
            <w:div w:id="1002470061">
              <w:marLeft w:val="0"/>
              <w:marRight w:val="0"/>
              <w:marTop w:val="0"/>
              <w:marBottom w:val="0"/>
              <w:divBdr>
                <w:top w:val="none" w:sz="0" w:space="0" w:color="auto"/>
                <w:left w:val="none" w:sz="0" w:space="0" w:color="auto"/>
                <w:bottom w:val="none" w:sz="0" w:space="0" w:color="auto"/>
                <w:right w:val="none" w:sz="0" w:space="0" w:color="auto"/>
              </w:divBdr>
            </w:div>
            <w:div w:id="1761759536">
              <w:marLeft w:val="0"/>
              <w:marRight w:val="0"/>
              <w:marTop w:val="0"/>
              <w:marBottom w:val="0"/>
              <w:divBdr>
                <w:top w:val="none" w:sz="0" w:space="0" w:color="auto"/>
                <w:left w:val="none" w:sz="0" w:space="0" w:color="auto"/>
                <w:bottom w:val="none" w:sz="0" w:space="0" w:color="auto"/>
                <w:right w:val="none" w:sz="0" w:space="0" w:color="auto"/>
              </w:divBdr>
            </w:div>
            <w:div w:id="890766902">
              <w:marLeft w:val="0"/>
              <w:marRight w:val="0"/>
              <w:marTop w:val="0"/>
              <w:marBottom w:val="0"/>
              <w:divBdr>
                <w:top w:val="none" w:sz="0" w:space="0" w:color="auto"/>
                <w:left w:val="none" w:sz="0" w:space="0" w:color="auto"/>
                <w:bottom w:val="none" w:sz="0" w:space="0" w:color="auto"/>
                <w:right w:val="none" w:sz="0" w:space="0" w:color="auto"/>
              </w:divBdr>
            </w:div>
            <w:div w:id="1105616075">
              <w:marLeft w:val="0"/>
              <w:marRight w:val="0"/>
              <w:marTop w:val="0"/>
              <w:marBottom w:val="0"/>
              <w:divBdr>
                <w:top w:val="none" w:sz="0" w:space="0" w:color="auto"/>
                <w:left w:val="none" w:sz="0" w:space="0" w:color="auto"/>
                <w:bottom w:val="none" w:sz="0" w:space="0" w:color="auto"/>
                <w:right w:val="none" w:sz="0" w:space="0" w:color="auto"/>
              </w:divBdr>
            </w:div>
            <w:div w:id="177430637">
              <w:marLeft w:val="0"/>
              <w:marRight w:val="0"/>
              <w:marTop w:val="0"/>
              <w:marBottom w:val="0"/>
              <w:divBdr>
                <w:top w:val="none" w:sz="0" w:space="0" w:color="auto"/>
                <w:left w:val="none" w:sz="0" w:space="0" w:color="auto"/>
                <w:bottom w:val="none" w:sz="0" w:space="0" w:color="auto"/>
                <w:right w:val="none" w:sz="0" w:space="0" w:color="auto"/>
              </w:divBdr>
            </w:div>
            <w:div w:id="1575552237">
              <w:marLeft w:val="0"/>
              <w:marRight w:val="0"/>
              <w:marTop w:val="0"/>
              <w:marBottom w:val="0"/>
              <w:divBdr>
                <w:top w:val="none" w:sz="0" w:space="0" w:color="auto"/>
                <w:left w:val="none" w:sz="0" w:space="0" w:color="auto"/>
                <w:bottom w:val="none" w:sz="0" w:space="0" w:color="auto"/>
                <w:right w:val="none" w:sz="0" w:space="0" w:color="auto"/>
              </w:divBdr>
            </w:div>
            <w:div w:id="2014263559">
              <w:marLeft w:val="0"/>
              <w:marRight w:val="0"/>
              <w:marTop w:val="0"/>
              <w:marBottom w:val="0"/>
              <w:divBdr>
                <w:top w:val="none" w:sz="0" w:space="0" w:color="auto"/>
                <w:left w:val="none" w:sz="0" w:space="0" w:color="auto"/>
                <w:bottom w:val="none" w:sz="0" w:space="0" w:color="auto"/>
                <w:right w:val="none" w:sz="0" w:space="0" w:color="auto"/>
              </w:divBdr>
            </w:div>
            <w:div w:id="1451969497">
              <w:marLeft w:val="0"/>
              <w:marRight w:val="0"/>
              <w:marTop w:val="0"/>
              <w:marBottom w:val="0"/>
              <w:divBdr>
                <w:top w:val="none" w:sz="0" w:space="0" w:color="auto"/>
                <w:left w:val="none" w:sz="0" w:space="0" w:color="auto"/>
                <w:bottom w:val="none" w:sz="0" w:space="0" w:color="auto"/>
                <w:right w:val="none" w:sz="0" w:space="0" w:color="auto"/>
              </w:divBdr>
            </w:div>
            <w:div w:id="1634553190">
              <w:marLeft w:val="0"/>
              <w:marRight w:val="0"/>
              <w:marTop w:val="0"/>
              <w:marBottom w:val="0"/>
              <w:divBdr>
                <w:top w:val="none" w:sz="0" w:space="0" w:color="auto"/>
                <w:left w:val="none" w:sz="0" w:space="0" w:color="auto"/>
                <w:bottom w:val="none" w:sz="0" w:space="0" w:color="auto"/>
                <w:right w:val="none" w:sz="0" w:space="0" w:color="auto"/>
              </w:divBdr>
            </w:div>
            <w:div w:id="1923295019">
              <w:marLeft w:val="0"/>
              <w:marRight w:val="0"/>
              <w:marTop w:val="0"/>
              <w:marBottom w:val="0"/>
              <w:divBdr>
                <w:top w:val="none" w:sz="0" w:space="0" w:color="auto"/>
                <w:left w:val="none" w:sz="0" w:space="0" w:color="auto"/>
                <w:bottom w:val="none" w:sz="0" w:space="0" w:color="auto"/>
                <w:right w:val="none" w:sz="0" w:space="0" w:color="auto"/>
              </w:divBdr>
            </w:div>
            <w:div w:id="1124813502">
              <w:marLeft w:val="0"/>
              <w:marRight w:val="0"/>
              <w:marTop w:val="0"/>
              <w:marBottom w:val="0"/>
              <w:divBdr>
                <w:top w:val="none" w:sz="0" w:space="0" w:color="auto"/>
                <w:left w:val="none" w:sz="0" w:space="0" w:color="auto"/>
                <w:bottom w:val="none" w:sz="0" w:space="0" w:color="auto"/>
                <w:right w:val="none" w:sz="0" w:space="0" w:color="auto"/>
              </w:divBdr>
            </w:div>
            <w:div w:id="129254640">
              <w:marLeft w:val="0"/>
              <w:marRight w:val="0"/>
              <w:marTop w:val="0"/>
              <w:marBottom w:val="0"/>
              <w:divBdr>
                <w:top w:val="none" w:sz="0" w:space="0" w:color="auto"/>
                <w:left w:val="none" w:sz="0" w:space="0" w:color="auto"/>
                <w:bottom w:val="none" w:sz="0" w:space="0" w:color="auto"/>
                <w:right w:val="none" w:sz="0" w:space="0" w:color="auto"/>
              </w:divBdr>
            </w:div>
            <w:div w:id="1023287437">
              <w:marLeft w:val="0"/>
              <w:marRight w:val="0"/>
              <w:marTop w:val="0"/>
              <w:marBottom w:val="0"/>
              <w:divBdr>
                <w:top w:val="none" w:sz="0" w:space="0" w:color="auto"/>
                <w:left w:val="none" w:sz="0" w:space="0" w:color="auto"/>
                <w:bottom w:val="none" w:sz="0" w:space="0" w:color="auto"/>
                <w:right w:val="none" w:sz="0" w:space="0" w:color="auto"/>
              </w:divBdr>
            </w:div>
            <w:div w:id="1669602667">
              <w:marLeft w:val="0"/>
              <w:marRight w:val="0"/>
              <w:marTop w:val="0"/>
              <w:marBottom w:val="0"/>
              <w:divBdr>
                <w:top w:val="none" w:sz="0" w:space="0" w:color="auto"/>
                <w:left w:val="none" w:sz="0" w:space="0" w:color="auto"/>
                <w:bottom w:val="none" w:sz="0" w:space="0" w:color="auto"/>
                <w:right w:val="none" w:sz="0" w:space="0" w:color="auto"/>
              </w:divBdr>
            </w:div>
            <w:div w:id="325404574">
              <w:marLeft w:val="0"/>
              <w:marRight w:val="0"/>
              <w:marTop w:val="0"/>
              <w:marBottom w:val="0"/>
              <w:divBdr>
                <w:top w:val="none" w:sz="0" w:space="0" w:color="auto"/>
                <w:left w:val="none" w:sz="0" w:space="0" w:color="auto"/>
                <w:bottom w:val="none" w:sz="0" w:space="0" w:color="auto"/>
                <w:right w:val="none" w:sz="0" w:space="0" w:color="auto"/>
              </w:divBdr>
            </w:div>
            <w:div w:id="276907771">
              <w:marLeft w:val="0"/>
              <w:marRight w:val="0"/>
              <w:marTop w:val="0"/>
              <w:marBottom w:val="0"/>
              <w:divBdr>
                <w:top w:val="none" w:sz="0" w:space="0" w:color="auto"/>
                <w:left w:val="none" w:sz="0" w:space="0" w:color="auto"/>
                <w:bottom w:val="none" w:sz="0" w:space="0" w:color="auto"/>
                <w:right w:val="none" w:sz="0" w:space="0" w:color="auto"/>
              </w:divBdr>
            </w:div>
            <w:div w:id="606281209">
              <w:marLeft w:val="0"/>
              <w:marRight w:val="0"/>
              <w:marTop w:val="0"/>
              <w:marBottom w:val="0"/>
              <w:divBdr>
                <w:top w:val="none" w:sz="0" w:space="0" w:color="auto"/>
                <w:left w:val="none" w:sz="0" w:space="0" w:color="auto"/>
                <w:bottom w:val="none" w:sz="0" w:space="0" w:color="auto"/>
                <w:right w:val="none" w:sz="0" w:space="0" w:color="auto"/>
              </w:divBdr>
            </w:div>
            <w:div w:id="1506433324">
              <w:marLeft w:val="0"/>
              <w:marRight w:val="0"/>
              <w:marTop w:val="0"/>
              <w:marBottom w:val="0"/>
              <w:divBdr>
                <w:top w:val="none" w:sz="0" w:space="0" w:color="auto"/>
                <w:left w:val="none" w:sz="0" w:space="0" w:color="auto"/>
                <w:bottom w:val="none" w:sz="0" w:space="0" w:color="auto"/>
                <w:right w:val="none" w:sz="0" w:space="0" w:color="auto"/>
              </w:divBdr>
            </w:div>
            <w:div w:id="497041443">
              <w:marLeft w:val="0"/>
              <w:marRight w:val="0"/>
              <w:marTop w:val="0"/>
              <w:marBottom w:val="0"/>
              <w:divBdr>
                <w:top w:val="none" w:sz="0" w:space="0" w:color="auto"/>
                <w:left w:val="none" w:sz="0" w:space="0" w:color="auto"/>
                <w:bottom w:val="none" w:sz="0" w:space="0" w:color="auto"/>
                <w:right w:val="none" w:sz="0" w:space="0" w:color="auto"/>
              </w:divBdr>
            </w:div>
            <w:div w:id="437917124">
              <w:marLeft w:val="0"/>
              <w:marRight w:val="0"/>
              <w:marTop w:val="0"/>
              <w:marBottom w:val="0"/>
              <w:divBdr>
                <w:top w:val="none" w:sz="0" w:space="0" w:color="auto"/>
                <w:left w:val="none" w:sz="0" w:space="0" w:color="auto"/>
                <w:bottom w:val="none" w:sz="0" w:space="0" w:color="auto"/>
                <w:right w:val="none" w:sz="0" w:space="0" w:color="auto"/>
              </w:divBdr>
            </w:div>
            <w:div w:id="354578747">
              <w:marLeft w:val="0"/>
              <w:marRight w:val="0"/>
              <w:marTop w:val="0"/>
              <w:marBottom w:val="0"/>
              <w:divBdr>
                <w:top w:val="none" w:sz="0" w:space="0" w:color="auto"/>
                <w:left w:val="none" w:sz="0" w:space="0" w:color="auto"/>
                <w:bottom w:val="none" w:sz="0" w:space="0" w:color="auto"/>
                <w:right w:val="none" w:sz="0" w:space="0" w:color="auto"/>
              </w:divBdr>
            </w:div>
            <w:div w:id="2106921184">
              <w:marLeft w:val="0"/>
              <w:marRight w:val="0"/>
              <w:marTop w:val="0"/>
              <w:marBottom w:val="0"/>
              <w:divBdr>
                <w:top w:val="none" w:sz="0" w:space="0" w:color="auto"/>
                <w:left w:val="none" w:sz="0" w:space="0" w:color="auto"/>
                <w:bottom w:val="none" w:sz="0" w:space="0" w:color="auto"/>
                <w:right w:val="none" w:sz="0" w:space="0" w:color="auto"/>
              </w:divBdr>
            </w:div>
            <w:div w:id="1683429707">
              <w:marLeft w:val="0"/>
              <w:marRight w:val="0"/>
              <w:marTop w:val="0"/>
              <w:marBottom w:val="0"/>
              <w:divBdr>
                <w:top w:val="none" w:sz="0" w:space="0" w:color="auto"/>
                <w:left w:val="none" w:sz="0" w:space="0" w:color="auto"/>
                <w:bottom w:val="none" w:sz="0" w:space="0" w:color="auto"/>
                <w:right w:val="none" w:sz="0" w:space="0" w:color="auto"/>
              </w:divBdr>
            </w:div>
            <w:div w:id="1435711433">
              <w:marLeft w:val="0"/>
              <w:marRight w:val="0"/>
              <w:marTop w:val="0"/>
              <w:marBottom w:val="0"/>
              <w:divBdr>
                <w:top w:val="none" w:sz="0" w:space="0" w:color="auto"/>
                <w:left w:val="none" w:sz="0" w:space="0" w:color="auto"/>
                <w:bottom w:val="none" w:sz="0" w:space="0" w:color="auto"/>
                <w:right w:val="none" w:sz="0" w:space="0" w:color="auto"/>
              </w:divBdr>
            </w:div>
            <w:div w:id="715279388">
              <w:marLeft w:val="0"/>
              <w:marRight w:val="0"/>
              <w:marTop w:val="0"/>
              <w:marBottom w:val="0"/>
              <w:divBdr>
                <w:top w:val="none" w:sz="0" w:space="0" w:color="auto"/>
                <w:left w:val="none" w:sz="0" w:space="0" w:color="auto"/>
                <w:bottom w:val="none" w:sz="0" w:space="0" w:color="auto"/>
                <w:right w:val="none" w:sz="0" w:space="0" w:color="auto"/>
              </w:divBdr>
            </w:div>
            <w:div w:id="1709598904">
              <w:marLeft w:val="0"/>
              <w:marRight w:val="0"/>
              <w:marTop w:val="0"/>
              <w:marBottom w:val="0"/>
              <w:divBdr>
                <w:top w:val="none" w:sz="0" w:space="0" w:color="auto"/>
                <w:left w:val="none" w:sz="0" w:space="0" w:color="auto"/>
                <w:bottom w:val="none" w:sz="0" w:space="0" w:color="auto"/>
                <w:right w:val="none" w:sz="0" w:space="0" w:color="auto"/>
              </w:divBdr>
            </w:div>
            <w:div w:id="322852256">
              <w:marLeft w:val="0"/>
              <w:marRight w:val="0"/>
              <w:marTop w:val="0"/>
              <w:marBottom w:val="0"/>
              <w:divBdr>
                <w:top w:val="none" w:sz="0" w:space="0" w:color="auto"/>
                <w:left w:val="none" w:sz="0" w:space="0" w:color="auto"/>
                <w:bottom w:val="none" w:sz="0" w:space="0" w:color="auto"/>
                <w:right w:val="none" w:sz="0" w:space="0" w:color="auto"/>
              </w:divBdr>
            </w:div>
            <w:div w:id="190924267">
              <w:marLeft w:val="0"/>
              <w:marRight w:val="0"/>
              <w:marTop w:val="0"/>
              <w:marBottom w:val="0"/>
              <w:divBdr>
                <w:top w:val="none" w:sz="0" w:space="0" w:color="auto"/>
                <w:left w:val="none" w:sz="0" w:space="0" w:color="auto"/>
                <w:bottom w:val="none" w:sz="0" w:space="0" w:color="auto"/>
                <w:right w:val="none" w:sz="0" w:space="0" w:color="auto"/>
              </w:divBdr>
            </w:div>
            <w:div w:id="1572960313">
              <w:marLeft w:val="0"/>
              <w:marRight w:val="0"/>
              <w:marTop w:val="0"/>
              <w:marBottom w:val="0"/>
              <w:divBdr>
                <w:top w:val="none" w:sz="0" w:space="0" w:color="auto"/>
                <w:left w:val="none" w:sz="0" w:space="0" w:color="auto"/>
                <w:bottom w:val="none" w:sz="0" w:space="0" w:color="auto"/>
                <w:right w:val="none" w:sz="0" w:space="0" w:color="auto"/>
              </w:divBdr>
            </w:div>
            <w:div w:id="1344824861">
              <w:marLeft w:val="0"/>
              <w:marRight w:val="0"/>
              <w:marTop w:val="0"/>
              <w:marBottom w:val="0"/>
              <w:divBdr>
                <w:top w:val="none" w:sz="0" w:space="0" w:color="auto"/>
                <w:left w:val="none" w:sz="0" w:space="0" w:color="auto"/>
                <w:bottom w:val="none" w:sz="0" w:space="0" w:color="auto"/>
                <w:right w:val="none" w:sz="0" w:space="0" w:color="auto"/>
              </w:divBdr>
            </w:div>
            <w:div w:id="317417549">
              <w:marLeft w:val="0"/>
              <w:marRight w:val="0"/>
              <w:marTop w:val="0"/>
              <w:marBottom w:val="0"/>
              <w:divBdr>
                <w:top w:val="none" w:sz="0" w:space="0" w:color="auto"/>
                <w:left w:val="none" w:sz="0" w:space="0" w:color="auto"/>
                <w:bottom w:val="none" w:sz="0" w:space="0" w:color="auto"/>
                <w:right w:val="none" w:sz="0" w:space="0" w:color="auto"/>
              </w:divBdr>
            </w:div>
            <w:div w:id="1804732472">
              <w:marLeft w:val="0"/>
              <w:marRight w:val="0"/>
              <w:marTop w:val="0"/>
              <w:marBottom w:val="0"/>
              <w:divBdr>
                <w:top w:val="none" w:sz="0" w:space="0" w:color="auto"/>
                <w:left w:val="none" w:sz="0" w:space="0" w:color="auto"/>
                <w:bottom w:val="none" w:sz="0" w:space="0" w:color="auto"/>
                <w:right w:val="none" w:sz="0" w:space="0" w:color="auto"/>
              </w:divBdr>
            </w:div>
            <w:div w:id="1430734430">
              <w:marLeft w:val="0"/>
              <w:marRight w:val="0"/>
              <w:marTop w:val="0"/>
              <w:marBottom w:val="0"/>
              <w:divBdr>
                <w:top w:val="none" w:sz="0" w:space="0" w:color="auto"/>
                <w:left w:val="none" w:sz="0" w:space="0" w:color="auto"/>
                <w:bottom w:val="none" w:sz="0" w:space="0" w:color="auto"/>
                <w:right w:val="none" w:sz="0" w:space="0" w:color="auto"/>
              </w:divBdr>
            </w:div>
            <w:div w:id="874734918">
              <w:marLeft w:val="0"/>
              <w:marRight w:val="0"/>
              <w:marTop w:val="0"/>
              <w:marBottom w:val="0"/>
              <w:divBdr>
                <w:top w:val="none" w:sz="0" w:space="0" w:color="auto"/>
                <w:left w:val="none" w:sz="0" w:space="0" w:color="auto"/>
                <w:bottom w:val="none" w:sz="0" w:space="0" w:color="auto"/>
                <w:right w:val="none" w:sz="0" w:space="0" w:color="auto"/>
              </w:divBdr>
            </w:div>
            <w:div w:id="1715694597">
              <w:marLeft w:val="0"/>
              <w:marRight w:val="0"/>
              <w:marTop w:val="0"/>
              <w:marBottom w:val="0"/>
              <w:divBdr>
                <w:top w:val="none" w:sz="0" w:space="0" w:color="auto"/>
                <w:left w:val="none" w:sz="0" w:space="0" w:color="auto"/>
                <w:bottom w:val="none" w:sz="0" w:space="0" w:color="auto"/>
                <w:right w:val="none" w:sz="0" w:space="0" w:color="auto"/>
              </w:divBdr>
            </w:div>
            <w:div w:id="339624105">
              <w:marLeft w:val="0"/>
              <w:marRight w:val="0"/>
              <w:marTop w:val="0"/>
              <w:marBottom w:val="0"/>
              <w:divBdr>
                <w:top w:val="none" w:sz="0" w:space="0" w:color="auto"/>
                <w:left w:val="none" w:sz="0" w:space="0" w:color="auto"/>
                <w:bottom w:val="none" w:sz="0" w:space="0" w:color="auto"/>
                <w:right w:val="none" w:sz="0" w:space="0" w:color="auto"/>
              </w:divBdr>
            </w:div>
            <w:div w:id="903640673">
              <w:marLeft w:val="0"/>
              <w:marRight w:val="0"/>
              <w:marTop w:val="0"/>
              <w:marBottom w:val="0"/>
              <w:divBdr>
                <w:top w:val="none" w:sz="0" w:space="0" w:color="auto"/>
                <w:left w:val="none" w:sz="0" w:space="0" w:color="auto"/>
                <w:bottom w:val="none" w:sz="0" w:space="0" w:color="auto"/>
                <w:right w:val="none" w:sz="0" w:space="0" w:color="auto"/>
              </w:divBdr>
            </w:div>
            <w:div w:id="38936719">
              <w:marLeft w:val="0"/>
              <w:marRight w:val="0"/>
              <w:marTop w:val="0"/>
              <w:marBottom w:val="0"/>
              <w:divBdr>
                <w:top w:val="none" w:sz="0" w:space="0" w:color="auto"/>
                <w:left w:val="none" w:sz="0" w:space="0" w:color="auto"/>
                <w:bottom w:val="none" w:sz="0" w:space="0" w:color="auto"/>
                <w:right w:val="none" w:sz="0" w:space="0" w:color="auto"/>
              </w:divBdr>
            </w:div>
            <w:div w:id="271596247">
              <w:marLeft w:val="0"/>
              <w:marRight w:val="0"/>
              <w:marTop w:val="0"/>
              <w:marBottom w:val="0"/>
              <w:divBdr>
                <w:top w:val="none" w:sz="0" w:space="0" w:color="auto"/>
                <w:left w:val="none" w:sz="0" w:space="0" w:color="auto"/>
                <w:bottom w:val="none" w:sz="0" w:space="0" w:color="auto"/>
                <w:right w:val="none" w:sz="0" w:space="0" w:color="auto"/>
              </w:divBdr>
            </w:div>
            <w:div w:id="1687056735">
              <w:marLeft w:val="0"/>
              <w:marRight w:val="0"/>
              <w:marTop w:val="0"/>
              <w:marBottom w:val="0"/>
              <w:divBdr>
                <w:top w:val="none" w:sz="0" w:space="0" w:color="auto"/>
                <w:left w:val="none" w:sz="0" w:space="0" w:color="auto"/>
                <w:bottom w:val="none" w:sz="0" w:space="0" w:color="auto"/>
                <w:right w:val="none" w:sz="0" w:space="0" w:color="auto"/>
              </w:divBdr>
            </w:div>
            <w:div w:id="37516023">
              <w:marLeft w:val="0"/>
              <w:marRight w:val="0"/>
              <w:marTop w:val="0"/>
              <w:marBottom w:val="0"/>
              <w:divBdr>
                <w:top w:val="none" w:sz="0" w:space="0" w:color="auto"/>
                <w:left w:val="none" w:sz="0" w:space="0" w:color="auto"/>
                <w:bottom w:val="none" w:sz="0" w:space="0" w:color="auto"/>
                <w:right w:val="none" w:sz="0" w:space="0" w:color="auto"/>
              </w:divBdr>
            </w:div>
            <w:div w:id="313217046">
              <w:marLeft w:val="0"/>
              <w:marRight w:val="0"/>
              <w:marTop w:val="0"/>
              <w:marBottom w:val="0"/>
              <w:divBdr>
                <w:top w:val="none" w:sz="0" w:space="0" w:color="auto"/>
                <w:left w:val="none" w:sz="0" w:space="0" w:color="auto"/>
                <w:bottom w:val="none" w:sz="0" w:space="0" w:color="auto"/>
                <w:right w:val="none" w:sz="0" w:space="0" w:color="auto"/>
              </w:divBdr>
            </w:div>
            <w:div w:id="231237115">
              <w:marLeft w:val="0"/>
              <w:marRight w:val="0"/>
              <w:marTop w:val="0"/>
              <w:marBottom w:val="0"/>
              <w:divBdr>
                <w:top w:val="none" w:sz="0" w:space="0" w:color="auto"/>
                <w:left w:val="none" w:sz="0" w:space="0" w:color="auto"/>
                <w:bottom w:val="none" w:sz="0" w:space="0" w:color="auto"/>
                <w:right w:val="none" w:sz="0" w:space="0" w:color="auto"/>
              </w:divBdr>
            </w:div>
            <w:div w:id="2140030375">
              <w:marLeft w:val="0"/>
              <w:marRight w:val="0"/>
              <w:marTop w:val="0"/>
              <w:marBottom w:val="0"/>
              <w:divBdr>
                <w:top w:val="none" w:sz="0" w:space="0" w:color="auto"/>
                <w:left w:val="none" w:sz="0" w:space="0" w:color="auto"/>
                <w:bottom w:val="none" w:sz="0" w:space="0" w:color="auto"/>
                <w:right w:val="none" w:sz="0" w:space="0" w:color="auto"/>
              </w:divBdr>
            </w:div>
            <w:div w:id="1025012044">
              <w:marLeft w:val="0"/>
              <w:marRight w:val="0"/>
              <w:marTop w:val="0"/>
              <w:marBottom w:val="0"/>
              <w:divBdr>
                <w:top w:val="none" w:sz="0" w:space="0" w:color="auto"/>
                <w:left w:val="none" w:sz="0" w:space="0" w:color="auto"/>
                <w:bottom w:val="none" w:sz="0" w:space="0" w:color="auto"/>
                <w:right w:val="none" w:sz="0" w:space="0" w:color="auto"/>
              </w:divBdr>
            </w:div>
            <w:div w:id="160704940">
              <w:marLeft w:val="0"/>
              <w:marRight w:val="0"/>
              <w:marTop w:val="0"/>
              <w:marBottom w:val="0"/>
              <w:divBdr>
                <w:top w:val="none" w:sz="0" w:space="0" w:color="auto"/>
                <w:left w:val="none" w:sz="0" w:space="0" w:color="auto"/>
                <w:bottom w:val="none" w:sz="0" w:space="0" w:color="auto"/>
                <w:right w:val="none" w:sz="0" w:space="0" w:color="auto"/>
              </w:divBdr>
            </w:div>
            <w:div w:id="903684670">
              <w:marLeft w:val="0"/>
              <w:marRight w:val="0"/>
              <w:marTop w:val="0"/>
              <w:marBottom w:val="0"/>
              <w:divBdr>
                <w:top w:val="none" w:sz="0" w:space="0" w:color="auto"/>
                <w:left w:val="none" w:sz="0" w:space="0" w:color="auto"/>
                <w:bottom w:val="none" w:sz="0" w:space="0" w:color="auto"/>
                <w:right w:val="none" w:sz="0" w:space="0" w:color="auto"/>
              </w:divBdr>
            </w:div>
            <w:div w:id="899557339">
              <w:marLeft w:val="0"/>
              <w:marRight w:val="0"/>
              <w:marTop w:val="0"/>
              <w:marBottom w:val="0"/>
              <w:divBdr>
                <w:top w:val="none" w:sz="0" w:space="0" w:color="auto"/>
                <w:left w:val="none" w:sz="0" w:space="0" w:color="auto"/>
                <w:bottom w:val="none" w:sz="0" w:space="0" w:color="auto"/>
                <w:right w:val="none" w:sz="0" w:space="0" w:color="auto"/>
              </w:divBdr>
            </w:div>
            <w:div w:id="352269731">
              <w:marLeft w:val="0"/>
              <w:marRight w:val="0"/>
              <w:marTop w:val="0"/>
              <w:marBottom w:val="0"/>
              <w:divBdr>
                <w:top w:val="none" w:sz="0" w:space="0" w:color="auto"/>
                <w:left w:val="none" w:sz="0" w:space="0" w:color="auto"/>
                <w:bottom w:val="none" w:sz="0" w:space="0" w:color="auto"/>
                <w:right w:val="none" w:sz="0" w:space="0" w:color="auto"/>
              </w:divBdr>
            </w:div>
            <w:div w:id="1062679431">
              <w:marLeft w:val="0"/>
              <w:marRight w:val="0"/>
              <w:marTop w:val="0"/>
              <w:marBottom w:val="0"/>
              <w:divBdr>
                <w:top w:val="none" w:sz="0" w:space="0" w:color="auto"/>
                <w:left w:val="none" w:sz="0" w:space="0" w:color="auto"/>
                <w:bottom w:val="none" w:sz="0" w:space="0" w:color="auto"/>
                <w:right w:val="none" w:sz="0" w:space="0" w:color="auto"/>
              </w:divBdr>
            </w:div>
            <w:div w:id="1573471091">
              <w:marLeft w:val="0"/>
              <w:marRight w:val="0"/>
              <w:marTop w:val="0"/>
              <w:marBottom w:val="0"/>
              <w:divBdr>
                <w:top w:val="none" w:sz="0" w:space="0" w:color="auto"/>
                <w:left w:val="none" w:sz="0" w:space="0" w:color="auto"/>
                <w:bottom w:val="none" w:sz="0" w:space="0" w:color="auto"/>
                <w:right w:val="none" w:sz="0" w:space="0" w:color="auto"/>
              </w:divBdr>
            </w:div>
            <w:div w:id="505171389">
              <w:marLeft w:val="0"/>
              <w:marRight w:val="0"/>
              <w:marTop w:val="0"/>
              <w:marBottom w:val="0"/>
              <w:divBdr>
                <w:top w:val="none" w:sz="0" w:space="0" w:color="auto"/>
                <w:left w:val="none" w:sz="0" w:space="0" w:color="auto"/>
                <w:bottom w:val="none" w:sz="0" w:space="0" w:color="auto"/>
                <w:right w:val="none" w:sz="0" w:space="0" w:color="auto"/>
              </w:divBdr>
            </w:div>
            <w:div w:id="1691057420">
              <w:marLeft w:val="0"/>
              <w:marRight w:val="0"/>
              <w:marTop w:val="0"/>
              <w:marBottom w:val="0"/>
              <w:divBdr>
                <w:top w:val="none" w:sz="0" w:space="0" w:color="auto"/>
                <w:left w:val="none" w:sz="0" w:space="0" w:color="auto"/>
                <w:bottom w:val="none" w:sz="0" w:space="0" w:color="auto"/>
                <w:right w:val="none" w:sz="0" w:space="0" w:color="auto"/>
              </w:divBdr>
            </w:div>
            <w:div w:id="1613246060">
              <w:marLeft w:val="0"/>
              <w:marRight w:val="0"/>
              <w:marTop w:val="0"/>
              <w:marBottom w:val="0"/>
              <w:divBdr>
                <w:top w:val="none" w:sz="0" w:space="0" w:color="auto"/>
                <w:left w:val="none" w:sz="0" w:space="0" w:color="auto"/>
                <w:bottom w:val="none" w:sz="0" w:space="0" w:color="auto"/>
                <w:right w:val="none" w:sz="0" w:space="0" w:color="auto"/>
              </w:divBdr>
            </w:div>
            <w:div w:id="1749383574">
              <w:marLeft w:val="0"/>
              <w:marRight w:val="0"/>
              <w:marTop w:val="0"/>
              <w:marBottom w:val="0"/>
              <w:divBdr>
                <w:top w:val="none" w:sz="0" w:space="0" w:color="auto"/>
                <w:left w:val="none" w:sz="0" w:space="0" w:color="auto"/>
                <w:bottom w:val="none" w:sz="0" w:space="0" w:color="auto"/>
                <w:right w:val="none" w:sz="0" w:space="0" w:color="auto"/>
              </w:divBdr>
            </w:div>
            <w:div w:id="370956656">
              <w:marLeft w:val="0"/>
              <w:marRight w:val="0"/>
              <w:marTop w:val="0"/>
              <w:marBottom w:val="0"/>
              <w:divBdr>
                <w:top w:val="none" w:sz="0" w:space="0" w:color="auto"/>
                <w:left w:val="none" w:sz="0" w:space="0" w:color="auto"/>
                <w:bottom w:val="none" w:sz="0" w:space="0" w:color="auto"/>
                <w:right w:val="none" w:sz="0" w:space="0" w:color="auto"/>
              </w:divBdr>
            </w:div>
            <w:div w:id="1065227773">
              <w:marLeft w:val="0"/>
              <w:marRight w:val="0"/>
              <w:marTop w:val="0"/>
              <w:marBottom w:val="0"/>
              <w:divBdr>
                <w:top w:val="none" w:sz="0" w:space="0" w:color="auto"/>
                <w:left w:val="none" w:sz="0" w:space="0" w:color="auto"/>
                <w:bottom w:val="none" w:sz="0" w:space="0" w:color="auto"/>
                <w:right w:val="none" w:sz="0" w:space="0" w:color="auto"/>
              </w:divBdr>
            </w:div>
            <w:div w:id="350569124">
              <w:marLeft w:val="0"/>
              <w:marRight w:val="0"/>
              <w:marTop w:val="0"/>
              <w:marBottom w:val="0"/>
              <w:divBdr>
                <w:top w:val="none" w:sz="0" w:space="0" w:color="auto"/>
                <w:left w:val="none" w:sz="0" w:space="0" w:color="auto"/>
                <w:bottom w:val="none" w:sz="0" w:space="0" w:color="auto"/>
                <w:right w:val="none" w:sz="0" w:space="0" w:color="auto"/>
              </w:divBdr>
            </w:div>
            <w:div w:id="703287062">
              <w:marLeft w:val="0"/>
              <w:marRight w:val="0"/>
              <w:marTop w:val="0"/>
              <w:marBottom w:val="0"/>
              <w:divBdr>
                <w:top w:val="none" w:sz="0" w:space="0" w:color="auto"/>
                <w:left w:val="none" w:sz="0" w:space="0" w:color="auto"/>
                <w:bottom w:val="none" w:sz="0" w:space="0" w:color="auto"/>
                <w:right w:val="none" w:sz="0" w:space="0" w:color="auto"/>
              </w:divBdr>
            </w:div>
            <w:div w:id="497887404">
              <w:marLeft w:val="0"/>
              <w:marRight w:val="0"/>
              <w:marTop w:val="0"/>
              <w:marBottom w:val="0"/>
              <w:divBdr>
                <w:top w:val="none" w:sz="0" w:space="0" w:color="auto"/>
                <w:left w:val="none" w:sz="0" w:space="0" w:color="auto"/>
                <w:bottom w:val="none" w:sz="0" w:space="0" w:color="auto"/>
                <w:right w:val="none" w:sz="0" w:space="0" w:color="auto"/>
              </w:divBdr>
            </w:div>
            <w:div w:id="1926650709">
              <w:marLeft w:val="0"/>
              <w:marRight w:val="0"/>
              <w:marTop w:val="0"/>
              <w:marBottom w:val="0"/>
              <w:divBdr>
                <w:top w:val="none" w:sz="0" w:space="0" w:color="auto"/>
                <w:left w:val="none" w:sz="0" w:space="0" w:color="auto"/>
                <w:bottom w:val="none" w:sz="0" w:space="0" w:color="auto"/>
                <w:right w:val="none" w:sz="0" w:space="0" w:color="auto"/>
              </w:divBdr>
            </w:div>
            <w:div w:id="2086797373">
              <w:marLeft w:val="0"/>
              <w:marRight w:val="0"/>
              <w:marTop w:val="0"/>
              <w:marBottom w:val="0"/>
              <w:divBdr>
                <w:top w:val="none" w:sz="0" w:space="0" w:color="auto"/>
                <w:left w:val="none" w:sz="0" w:space="0" w:color="auto"/>
                <w:bottom w:val="none" w:sz="0" w:space="0" w:color="auto"/>
                <w:right w:val="none" w:sz="0" w:space="0" w:color="auto"/>
              </w:divBdr>
            </w:div>
            <w:div w:id="948240818">
              <w:marLeft w:val="0"/>
              <w:marRight w:val="0"/>
              <w:marTop w:val="0"/>
              <w:marBottom w:val="0"/>
              <w:divBdr>
                <w:top w:val="none" w:sz="0" w:space="0" w:color="auto"/>
                <w:left w:val="none" w:sz="0" w:space="0" w:color="auto"/>
                <w:bottom w:val="none" w:sz="0" w:space="0" w:color="auto"/>
                <w:right w:val="none" w:sz="0" w:space="0" w:color="auto"/>
              </w:divBdr>
            </w:div>
            <w:div w:id="479805692">
              <w:marLeft w:val="0"/>
              <w:marRight w:val="0"/>
              <w:marTop w:val="0"/>
              <w:marBottom w:val="0"/>
              <w:divBdr>
                <w:top w:val="none" w:sz="0" w:space="0" w:color="auto"/>
                <w:left w:val="none" w:sz="0" w:space="0" w:color="auto"/>
                <w:bottom w:val="none" w:sz="0" w:space="0" w:color="auto"/>
                <w:right w:val="none" w:sz="0" w:space="0" w:color="auto"/>
              </w:divBdr>
            </w:div>
            <w:div w:id="787119792">
              <w:marLeft w:val="0"/>
              <w:marRight w:val="0"/>
              <w:marTop w:val="0"/>
              <w:marBottom w:val="0"/>
              <w:divBdr>
                <w:top w:val="none" w:sz="0" w:space="0" w:color="auto"/>
                <w:left w:val="none" w:sz="0" w:space="0" w:color="auto"/>
                <w:bottom w:val="none" w:sz="0" w:space="0" w:color="auto"/>
                <w:right w:val="none" w:sz="0" w:space="0" w:color="auto"/>
              </w:divBdr>
            </w:div>
            <w:div w:id="1712803867">
              <w:marLeft w:val="0"/>
              <w:marRight w:val="0"/>
              <w:marTop w:val="0"/>
              <w:marBottom w:val="0"/>
              <w:divBdr>
                <w:top w:val="none" w:sz="0" w:space="0" w:color="auto"/>
                <w:left w:val="none" w:sz="0" w:space="0" w:color="auto"/>
                <w:bottom w:val="none" w:sz="0" w:space="0" w:color="auto"/>
                <w:right w:val="none" w:sz="0" w:space="0" w:color="auto"/>
              </w:divBdr>
            </w:div>
            <w:div w:id="1315065044">
              <w:marLeft w:val="0"/>
              <w:marRight w:val="0"/>
              <w:marTop w:val="0"/>
              <w:marBottom w:val="0"/>
              <w:divBdr>
                <w:top w:val="none" w:sz="0" w:space="0" w:color="auto"/>
                <w:left w:val="none" w:sz="0" w:space="0" w:color="auto"/>
                <w:bottom w:val="none" w:sz="0" w:space="0" w:color="auto"/>
                <w:right w:val="none" w:sz="0" w:space="0" w:color="auto"/>
              </w:divBdr>
            </w:div>
            <w:div w:id="131291625">
              <w:marLeft w:val="0"/>
              <w:marRight w:val="0"/>
              <w:marTop w:val="0"/>
              <w:marBottom w:val="0"/>
              <w:divBdr>
                <w:top w:val="none" w:sz="0" w:space="0" w:color="auto"/>
                <w:left w:val="none" w:sz="0" w:space="0" w:color="auto"/>
                <w:bottom w:val="none" w:sz="0" w:space="0" w:color="auto"/>
                <w:right w:val="none" w:sz="0" w:space="0" w:color="auto"/>
              </w:divBdr>
            </w:div>
            <w:div w:id="1385059567">
              <w:marLeft w:val="0"/>
              <w:marRight w:val="0"/>
              <w:marTop w:val="0"/>
              <w:marBottom w:val="0"/>
              <w:divBdr>
                <w:top w:val="none" w:sz="0" w:space="0" w:color="auto"/>
                <w:left w:val="none" w:sz="0" w:space="0" w:color="auto"/>
                <w:bottom w:val="none" w:sz="0" w:space="0" w:color="auto"/>
                <w:right w:val="none" w:sz="0" w:space="0" w:color="auto"/>
              </w:divBdr>
            </w:div>
            <w:div w:id="1811945239">
              <w:marLeft w:val="0"/>
              <w:marRight w:val="0"/>
              <w:marTop w:val="0"/>
              <w:marBottom w:val="0"/>
              <w:divBdr>
                <w:top w:val="none" w:sz="0" w:space="0" w:color="auto"/>
                <w:left w:val="none" w:sz="0" w:space="0" w:color="auto"/>
                <w:bottom w:val="none" w:sz="0" w:space="0" w:color="auto"/>
                <w:right w:val="none" w:sz="0" w:space="0" w:color="auto"/>
              </w:divBdr>
            </w:div>
            <w:div w:id="1619097172">
              <w:marLeft w:val="0"/>
              <w:marRight w:val="0"/>
              <w:marTop w:val="0"/>
              <w:marBottom w:val="0"/>
              <w:divBdr>
                <w:top w:val="none" w:sz="0" w:space="0" w:color="auto"/>
                <w:left w:val="none" w:sz="0" w:space="0" w:color="auto"/>
                <w:bottom w:val="none" w:sz="0" w:space="0" w:color="auto"/>
                <w:right w:val="none" w:sz="0" w:space="0" w:color="auto"/>
              </w:divBdr>
            </w:div>
            <w:div w:id="308242490">
              <w:marLeft w:val="0"/>
              <w:marRight w:val="0"/>
              <w:marTop w:val="0"/>
              <w:marBottom w:val="0"/>
              <w:divBdr>
                <w:top w:val="none" w:sz="0" w:space="0" w:color="auto"/>
                <w:left w:val="none" w:sz="0" w:space="0" w:color="auto"/>
                <w:bottom w:val="none" w:sz="0" w:space="0" w:color="auto"/>
                <w:right w:val="none" w:sz="0" w:space="0" w:color="auto"/>
              </w:divBdr>
            </w:div>
            <w:div w:id="529798989">
              <w:marLeft w:val="0"/>
              <w:marRight w:val="0"/>
              <w:marTop w:val="0"/>
              <w:marBottom w:val="0"/>
              <w:divBdr>
                <w:top w:val="none" w:sz="0" w:space="0" w:color="auto"/>
                <w:left w:val="none" w:sz="0" w:space="0" w:color="auto"/>
                <w:bottom w:val="none" w:sz="0" w:space="0" w:color="auto"/>
                <w:right w:val="none" w:sz="0" w:space="0" w:color="auto"/>
              </w:divBdr>
            </w:div>
            <w:div w:id="82070481">
              <w:marLeft w:val="0"/>
              <w:marRight w:val="0"/>
              <w:marTop w:val="0"/>
              <w:marBottom w:val="0"/>
              <w:divBdr>
                <w:top w:val="none" w:sz="0" w:space="0" w:color="auto"/>
                <w:left w:val="none" w:sz="0" w:space="0" w:color="auto"/>
                <w:bottom w:val="none" w:sz="0" w:space="0" w:color="auto"/>
                <w:right w:val="none" w:sz="0" w:space="0" w:color="auto"/>
              </w:divBdr>
            </w:div>
            <w:div w:id="957024615">
              <w:marLeft w:val="0"/>
              <w:marRight w:val="0"/>
              <w:marTop w:val="0"/>
              <w:marBottom w:val="0"/>
              <w:divBdr>
                <w:top w:val="none" w:sz="0" w:space="0" w:color="auto"/>
                <w:left w:val="none" w:sz="0" w:space="0" w:color="auto"/>
                <w:bottom w:val="none" w:sz="0" w:space="0" w:color="auto"/>
                <w:right w:val="none" w:sz="0" w:space="0" w:color="auto"/>
              </w:divBdr>
            </w:div>
            <w:div w:id="794445710">
              <w:marLeft w:val="0"/>
              <w:marRight w:val="0"/>
              <w:marTop w:val="0"/>
              <w:marBottom w:val="0"/>
              <w:divBdr>
                <w:top w:val="none" w:sz="0" w:space="0" w:color="auto"/>
                <w:left w:val="none" w:sz="0" w:space="0" w:color="auto"/>
                <w:bottom w:val="none" w:sz="0" w:space="0" w:color="auto"/>
                <w:right w:val="none" w:sz="0" w:space="0" w:color="auto"/>
              </w:divBdr>
            </w:div>
            <w:div w:id="814030952">
              <w:marLeft w:val="0"/>
              <w:marRight w:val="0"/>
              <w:marTop w:val="0"/>
              <w:marBottom w:val="0"/>
              <w:divBdr>
                <w:top w:val="none" w:sz="0" w:space="0" w:color="auto"/>
                <w:left w:val="none" w:sz="0" w:space="0" w:color="auto"/>
                <w:bottom w:val="none" w:sz="0" w:space="0" w:color="auto"/>
                <w:right w:val="none" w:sz="0" w:space="0" w:color="auto"/>
              </w:divBdr>
            </w:div>
            <w:div w:id="1000229244">
              <w:marLeft w:val="0"/>
              <w:marRight w:val="0"/>
              <w:marTop w:val="0"/>
              <w:marBottom w:val="0"/>
              <w:divBdr>
                <w:top w:val="none" w:sz="0" w:space="0" w:color="auto"/>
                <w:left w:val="none" w:sz="0" w:space="0" w:color="auto"/>
                <w:bottom w:val="none" w:sz="0" w:space="0" w:color="auto"/>
                <w:right w:val="none" w:sz="0" w:space="0" w:color="auto"/>
              </w:divBdr>
            </w:div>
            <w:div w:id="766585673">
              <w:marLeft w:val="0"/>
              <w:marRight w:val="0"/>
              <w:marTop w:val="0"/>
              <w:marBottom w:val="0"/>
              <w:divBdr>
                <w:top w:val="none" w:sz="0" w:space="0" w:color="auto"/>
                <w:left w:val="none" w:sz="0" w:space="0" w:color="auto"/>
                <w:bottom w:val="none" w:sz="0" w:space="0" w:color="auto"/>
                <w:right w:val="none" w:sz="0" w:space="0" w:color="auto"/>
              </w:divBdr>
            </w:div>
            <w:div w:id="568418677">
              <w:marLeft w:val="0"/>
              <w:marRight w:val="0"/>
              <w:marTop w:val="0"/>
              <w:marBottom w:val="0"/>
              <w:divBdr>
                <w:top w:val="none" w:sz="0" w:space="0" w:color="auto"/>
                <w:left w:val="none" w:sz="0" w:space="0" w:color="auto"/>
                <w:bottom w:val="none" w:sz="0" w:space="0" w:color="auto"/>
                <w:right w:val="none" w:sz="0" w:space="0" w:color="auto"/>
              </w:divBdr>
            </w:div>
            <w:div w:id="1479955298">
              <w:marLeft w:val="0"/>
              <w:marRight w:val="0"/>
              <w:marTop w:val="0"/>
              <w:marBottom w:val="0"/>
              <w:divBdr>
                <w:top w:val="none" w:sz="0" w:space="0" w:color="auto"/>
                <w:left w:val="none" w:sz="0" w:space="0" w:color="auto"/>
                <w:bottom w:val="none" w:sz="0" w:space="0" w:color="auto"/>
                <w:right w:val="none" w:sz="0" w:space="0" w:color="auto"/>
              </w:divBdr>
            </w:div>
            <w:div w:id="1830826058">
              <w:marLeft w:val="0"/>
              <w:marRight w:val="0"/>
              <w:marTop w:val="0"/>
              <w:marBottom w:val="0"/>
              <w:divBdr>
                <w:top w:val="none" w:sz="0" w:space="0" w:color="auto"/>
                <w:left w:val="none" w:sz="0" w:space="0" w:color="auto"/>
                <w:bottom w:val="none" w:sz="0" w:space="0" w:color="auto"/>
                <w:right w:val="none" w:sz="0" w:space="0" w:color="auto"/>
              </w:divBdr>
            </w:div>
            <w:div w:id="555972812">
              <w:marLeft w:val="0"/>
              <w:marRight w:val="0"/>
              <w:marTop w:val="0"/>
              <w:marBottom w:val="0"/>
              <w:divBdr>
                <w:top w:val="none" w:sz="0" w:space="0" w:color="auto"/>
                <w:left w:val="none" w:sz="0" w:space="0" w:color="auto"/>
                <w:bottom w:val="none" w:sz="0" w:space="0" w:color="auto"/>
                <w:right w:val="none" w:sz="0" w:space="0" w:color="auto"/>
              </w:divBdr>
            </w:div>
            <w:div w:id="1761832145">
              <w:marLeft w:val="0"/>
              <w:marRight w:val="0"/>
              <w:marTop w:val="0"/>
              <w:marBottom w:val="0"/>
              <w:divBdr>
                <w:top w:val="none" w:sz="0" w:space="0" w:color="auto"/>
                <w:left w:val="none" w:sz="0" w:space="0" w:color="auto"/>
                <w:bottom w:val="none" w:sz="0" w:space="0" w:color="auto"/>
                <w:right w:val="none" w:sz="0" w:space="0" w:color="auto"/>
              </w:divBdr>
            </w:div>
            <w:div w:id="901909000">
              <w:marLeft w:val="0"/>
              <w:marRight w:val="0"/>
              <w:marTop w:val="0"/>
              <w:marBottom w:val="0"/>
              <w:divBdr>
                <w:top w:val="none" w:sz="0" w:space="0" w:color="auto"/>
                <w:left w:val="none" w:sz="0" w:space="0" w:color="auto"/>
                <w:bottom w:val="none" w:sz="0" w:space="0" w:color="auto"/>
                <w:right w:val="none" w:sz="0" w:space="0" w:color="auto"/>
              </w:divBdr>
            </w:div>
            <w:div w:id="1585067548">
              <w:marLeft w:val="0"/>
              <w:marRight w:val="0"/>
              <w:marTop w:val="0"/>
              <w:marBottom w:val="0"/>
              <w:divBdr>
                <w:top w:val="none" w:sz="0" w:space="0" w:color="auto"/>
                <w:left w:val="none" w:sz="0" w:space="0" w:color="auto"/>
                <w:bottom w:val="none" w:sz="0" w:space="0" w:color="auto"/>
                <w:right w:val="none" w:sz="0" w:space="0" w:color="auto"/>
              </w:divBdr>
            </w:div>
            <w:div w:id="1511942898">
              <w:marLeft w:val="0"/>
              <w:marRight w:val="0"/>
              <w:marTop w:val="0"/>
              <w:marBottom w:val="0"/>
              <w:divBdr>
                <w:top w:val="none" w:sz="0" w:space="0" w:color="auto"/>
                <w:left w:val="none" w:sz="0" w:space="0" w:color="auto"/>
                <w:bottom w:val="none" w:sz="0" w:space="0" w:color="auto"/>
                <w:right w:val="none" w:sz="0" w:space="0" w:color="auto"/>
              </w:divBdr>
            </w:div>
            <w:div w:id="1772702469">
              <w:marLeft w:val="0"/>
              <w:marRight w:val="0"/>
              <w:marTop w:val="0"/>
              <w:marBottom w:val="0"/>
              <w:divBdr>
                <w:top w:val="none" w:sz="0" w:space="0" w:color="auto"/>
                <w:left w:val="none" w:sz="0" w:space="0" w:color="auto"/>
                <w:bottom w:val="none" w:sz="0" w:space="0" w:color="auto"/>
                <w:right w:val="none" w:sz="0" w:space="0" w:color="auto"/>
              </w:divBdr>
            </w:div>
            <w:div w:id="223225996">
              <w:marLeft w:val="0"/>
              <w:marRight w:val="0"/>
              <w:marTop w:val="0"/>
              <w:marBottom w:val="0"/>
              <w:divBdr>
                <w:top w:val="none" w:sz="0" w:space="0" w:color="auto"/>
                <w:left w:val="none" w:sz="0" w:space="0" w:color="auto"/>
                <w:bottom w:val="none" w:sz="0" w:space="0" w:color="auto"/>
                <w:right w:val="none" w:sz="0" w:space="0" w:color="auto"/>
              </w:divBdr>
            </w:div>
            <w:div w:id="445120698">
              <w:marLeft w:val="0"/>
              <w:marRight w:val="0"/>
              <w:marTop w:val="0"/>
              <w:marBottom w:val="0"/>
              <w:divBdr>
                <w:top w:val="none" w:sz="0" w:space="0" w:color="auto"/>
                <w:left w:val="none" w:sz="0" w:space="0" w:color="auto"/>
                <w:bottom w:val="none" w:sz="0" w:space="0" w:color="auto"/>
                <w:right w:val="none" w:sz="0" w:space="0" w:color="auto"/>
              </w:divBdr>
            </w:div>
            <w:div w:id="1833107686">
              <w:marLeft w:val="0"/>
              <w:marRight w:val="0"/>
              <w:marTop w:val="0"/>
              <w:marBottom w:val="0"/>
              <w:divBdr>
                <w:top w:val="none" w:sz="0" w:space="0" w:color="auto"/>
                <w:left w:val="none" w:sz="0" w:space="0" w:color="auto"/>
                <w:bottom w:val="none" w:sz="0" w:space="0" w:color="auto"/>
                <w:right w:val="none" w:sz="0" w:space="0" w:color="auto"/>
              </w:divBdr>
            </w:div>
            <w:div w:id="1912345859">
              <w:marLeft w:val="0"/>
              <w:marRight w:val="0"/>
              <w:marTop w:val="0"/>
              <w:marBottom w:val="0"/>
              <w:divBdr>
                <w:top w:val="none" w:sz="0" w:space="0" w:color="auto"/>
                <w:left w:val="none" w:sz="0" w:space="0" w:color="auto"/>
                <w:bottom w:val="none" w:sz="0" w:space="0" w:color="auto"/>
                <w:right w:val="none" w:sz="0" w:space="0" w:color="auto"/>
              </w:divBdr>
            </w:div>
            <w:div w:id="492574444">
              <w:marLeft w:val="0"/>
              <w:marRight w:val="0"/>
              <w:marTop w:val="0"/>
              <w:marBottom w:val="0"/>
              <w:divBdr>
                <w:top w:val="none" w:sz="0" w:space="0" w:color="auto"/>
                <w:left w:val="none" w:sz="0" w:space="0" w:color="auto"/>
                <w:bottom w:val="none" w:sz="0" w:space="0" w:color="auto"/>
                <w:right w:val="none" w:sz="0" w:space="0" w:color="auto"/>
              </w:divBdr>
            </w:div>
            <w:div w:id="1979141961">
              <w:marLeft w:val="0"/>
              <w:marRight w:val="0"/>
              <w:marTop w:val="0"/>
              <w:marBottom w:val="0"/>
              <w:divBdr>
                <w:top w:val="none" w:sz="0" w:space="0" w:color="auto"/>
                <w:left w:val="none" w:sz="0" w:space="0" w:color="auto"/>
                <w:bottom w:val="none" w:sz="0" w:space="0" w:color="auto"/>
                <w:right w:val="none" w:sz="0" w:space="0" w:color="auto"/>
              </w:divBdr>
            </w:div>
            <w:div w:id="1168523205">
              <w:marLeft w:val="0"/>
              <w:marRight w:val="0"/>
              <w:marTop w:val="0"/>
              <w:marBottom w:val="0"/>
              <w:divBdr>
                <w:top w:val="none" w:sz="0" w:space="0" w:color="auto"/>
                <w:left w:val="none" w:sz="0" w:space="0" w:color="auto"/>
                <w:bottom w:val="none" w:sz="0" w:space="0" w:color="auto"/>
                <w:right w:val="none" w:sz="0" w:space="0" w:color="auto"/>
              </w:divBdr>
            </w:div>
            <w:div w:id="2076967943">
              <w:marLeft w:val="0"/>
              <w:marRight w:val="0"/>
              <w:marTop w:val="0"/>
              <w:marBottom w:val="0"/>
              <w:divBdr>
                <w:top w:val="none" w:sz="0" w:space="0" w:color="auto"/>
                <w:left w:val="none" w:sz="0" w:space="0" w:color="auto"/>
                <w:bottom w:val="none" w:sz="0" w:space="0" w:color="auto"/>
                <w:right w:val="none" w:sz="0" w:space="0" w:color="auto"/>
              </w:divBdr>
            </w:div>
            <w:div w:id="470557959">
              <w:marLeft w:val="0"/>
              <w:marRight w:val="0"/>
              <w:marTop w:val="0"/>
              <w:marBottom w:val="0"/>
              <w:divBdr>
                <w:top w:val="none" w:sz="0" w:space="0" w:color="auto"/>
                <w:left w:val="none" w:sz="0" w:space="0" w:color="auto"/>
                <w:bottom w:val="none" w:sz="0" w:space="0" w:color="auto"/>
                <w:right w:val="none" w:sz="0" w:space="0" w:color="auto"/>
              </w:divBdr>
            </w:div>
            <w:div w:id="480074314">
              <w:marLeft w:val="0"/>
              <w:marRight w:val="0"/>
              <w:marTop w:val="0"/>
              <w:marBottom w:val="0"/>
              <w:divBdr>
                <w:top w:val="none" w:sz="0" w:space="0" w:color="auto"/>
                <w:left w:val="none" w:sz="0" w:space="0" w:color="auto"/>
                <w:bottom w:val="none" w:sz="0" w:space="0" w:color="auto"/>
                <w:right w:val="none" w:sz="0" w:space="0" w:color="auto"/>
              </w:divBdr>
            </w:div>
            <w:div w:id="1846894048">
              <w:marLeft w:val="0"/>
              <w:marRight w:val="0"/>
              <w:marTop w:val="0"/>
              <w:marBottom w:val="0"/>
              <w:divBdr>
                <w:top w:val="none" w:sz="0" w:space="0" w:color="auto"/>
                <w:left w:val="none" w:sz="0" w:space="0" w:color="auto"/>
                <w:bottom w:val="none" w:sz="0" w:space="0" w:color="auto"/>
                <w:right w:val="none" w:sz="0" w:space="0" w:color="auto"/>
              </w:divBdr>
            </w:div>
            <w:div w:id="281807707">
              <w:marLeft w:val="0"/>
              <w:marRight w:val="0"/>
              <w:marTop w:val="0"/>
              <w:marBottom w:val="0"/>
              <w:divBdr>
                <w:top w:val="none" w:sz="0" w:space="0" w:color="auto"/>
                <w:left w:val="none" w:sz="0" w:space="0" w:color="auto"/>
                <w:bottom w:val="none" w:sz="0" w:space="0" w:color="auto"/>
                <w:right w:val="none" w:sz="0" w:space="0" w:color="auto"/>
              </w:divBdr>
            </w:div>
            <w:div w:id="655257831">
              <w:marLeft w:val="0"/>
              <w:marRight w:val="0"/>
              <w:marTop w:val="0"/>
              <w:marBottom w:val="0"/>
              <w:divBdr>
                <w:top w:val="none" w:sz="0" w:space="0" w:color="auto"/>
                <w:left w:val="none" w:sz="0" w:space="0" w:color="auto"/>
                <w:bottom w:val="none" w:sz="0" w:space="0" w:color="auto"/>
                <w:right w:val="none" w:sz="0" w:space="0" w:color="auto"/>
              </w:divBdr>
            </w:div>
            <w:div w:id="1782339681">
              <w:marLeft w:val="0"/>
              <w:marRight w:val="0"/>
              <w:marTop w:val="0"/>
              <w:marBottom w:val="0"/>
              <w:divBdr>
                <w:top w:val="none" w:sz="0" w:space="0" w:color="auto"/>
                <w:left w:val="none" w:sz="0" w:space="0" w:color="auto"/>
                <w:bottom w:val="none" w:sz="0" w:space="0" w:color="auto"/>
                <w:right w:val="none" w:sz="0" w:space="0" w:color="auto"/>
              </w:divBdr>
            </w:div>
            <w:div w:id="875047452">
              <w:marLeft w:val="0"/>
              <w:marRight w:val="0"/>
              <w:marTop w:val="0"/>
              <w:marBottom w:val="0"/>
              <w:divBdr>
                <w:top w:val="none" w:sz="0" w:space="0" w:color="auto"/>
                <w:left w:val="none" w:sz="0" w:space="0" w:color="auto"/>
                <w:bottom w:val="none" w:sz="0" w:space="0" w:color="auto"/>
                <w:right w:val="none" w:sz="0" w:space="0" w:color="auto"/>
              </w:divBdr>
            </w:div>
            <w:div w:id="193078523">
              <w:marLeft w:val="0"/>
              <w:marRight w:val="0"/>
              <w:marTop w:val="0"/>
              <w:marBottom w:val="0"/>
              <w:divBdr>
                <w:top w:val="none" w:sz="0" w:space="0" w:color="auto"/>
                <w:left w:val="none" w:sz="0" w:space="0" w:color="auto"/>
                <w:bottom w:val="none" w:sz="0" w:space="0" w:color="auto"/>
                <w:right w:val="none" w:sz="0" w:space="0" w:color="auto"/>
              </w:divBdr>
            </w:div>
            <w:div w:id="1409570232">
              <w:marLeft w:val="0"/>
              <w:marRight w:val="0"/>
              <w:marTop w:val="0"/>
              <w:marBottom w:val="0"/>
              <w:divBdr>
                <w:top w:val="none" w:sz="0" w:space="0" w:color="auto"/>
                <w:left w:val="none" w:sz="0" w:space="0" w:color="auto"/>
                <w:bottom w:val="none" w:sz="0" w:space="0" w:color="auto"/>
                <w:right w:val="none" w:sz="0" w:space="0" w:color="auto"/>
              </w:divBdr>
            </w:div>
            <w:div w:id="83108657">
              <w:marLeft w:val="0"/>
              <w:marRight w:val="0"/>
              <w:marTop w:val="0"/>
              <w:marBottom w:val="0"/>
              <w:divBdr>
                <w:top w:val="none" w:sz="0" w:space="0" w:color="auto"/>
                <w:left w:val="none" w:sz="0" w:space="0" w:color="auto"/>
                <w:bottom w:val="none" w:sz="0" w:space="0" w:color="auto"/>
                <w:right w:val="none" w:sz="0" w:space="0" w:color="auto"/>
              </w:divBdr>
            </w:div>
            <w:div w:id="372966352">
              <w:marLeft w:val="0"/>
              <w:marRight w:val="0"/>
              <w:marTop w:val="0"/>
              <w:marBottom w:val="0"/>
              <w:divBdr>
                <w:top w:val="none" w:sz="0" w:space="0" w:color="auto"/>
                <w:left w:val="none" w:sz="0" w:space="0" w:color="auto"/>
                <w:bottom w:val="none" w:sz="0" w:space="0" w:color="auto"/>
                <w:right w:val="none" w:sz="0" w:space="0" w:color="auto"/>
              </w:divBdr>
            </w:div>
            <w:div w:id="1276256343">
              <w:marLeft w:val="0"/>
              <w:marRight w:val="0"/>
              <w:marTop w:val="0"/>
              <w:marBottom w:val="0"/>
              <w:divBdr>
                <w:top w:val="none" w:sz="0" w:space="0" w:color="auto"/>
                <w:left w:val="none" w:sz="0" w:space="0" w:color="auto"/>
                <w:bottom w:val="none" w:sz="0" w:space="0" w:color="auto"/>
                <w:right w:val="none" w:sz="0" w:space="0" w:color="auto"/>
              </w:divBdr>
            </w:div>
            <w:div w:id="810485572">
              <w:marLeft w:val="0"/>
              <w:marRight w:val="0"/>
              <w:marTop w:val="0"/>
              <w:marBottom w:val="0"/>
              <w:divBdr>
                <w:top w:val="none" w:sz="0" w:space="0" w:color="auto"/>
                <w:left w:val="none" w:sz="0" w:space="0" w:color="auto"/>
                <w:bottom w:val="none" w:sz="0" w:space="0" w:color="auto"/>
                <w:right w:val="none" w:sz="0" w:space="0" w:color="auto"/>
              </w:divBdr>
            </w:div>
            <w:div w:id="978999058">
              <w:marLeft w:val="0"/>
              <w:marRight w:val="0"/>
              <w:marTop w:val="0"/>
              <w:marBottom w:val="0"/>
              <w:divBdr>
                <w:top w:val="none" w:sz="0" w:space="0" w:color="auto"/>
                <w:left w:val="none" w:sz="0" w:space="0" w:color="auto"/>
                <w:bottom w:val="none" w:sz="0" w:space="0" w:color="auto"/>
                <w:right w:val="none" w:sz="0" w:space="0" w:color="auto"/>
              </w:divBdr>
            </w:div>
            <w:div w:id="32386066">
              <w:marLeft w:val="0"/>
              <w:marRight w:val="0"/>
              <w:marTop w:val="0"/>
              <w:marBottom w:val="0"/>
              <w:divBdr>
                <w:top w:val="none" w:sz="0" w:space="0" w:color="auto"/>
                <w:left w:val="none" w:sz="0" w:space="0" w:color="auto"/>
                <w:bottom w:val="none" w:sz="0" w:space="0" w:color="auto"/>
                <w:right w:val="none" w:sz="0" w:space="0" w:color="auto"/>
              </w:divBdr>
            </w:div>
            <w:div w:id="1090615999">
              <w:marLeft w:val="0"/>
              <w:marRight w:val="0"/>
              <w:marTop w:val="0"/>
              <w:marBottom w:val="0"/>
              <w:divBdr>
                <w:top w:val="none" w:sz="0" w:space="0" w:color="auto"/>
                <w:left w:val="none" w:sz="0" w:space="0" w:color="auto"/>
                <w:bottom w:val="none" w:sz="0" w:space="0" w:color="auto"/>
                <w:right w:val="none" w:sz="0" w:space="0" w:color="auto"/>
              </w:divBdr>
            </w:div>
            <w:div w:id="234898722">
              <w:marLeft w:val="0"/>
              <w:marRight w:val="0"/>
              <w:marTop w:val="0"/>
              <w:marBottom w:val="0"/>
              <w:divBdr>
                <w:top w:val="none" w:sz="0" w:space="0" w:color="auto"/>
                <w:left w:val="none" w:sz="0" w:space="0" w:color="auto"/>
                <w:bottom w:val="none" w:sz="0" w:space="0" w:color="auto"/>
                <w:right w:val="none" w:sz="0" w:space="0" w:color="auto"/>
              </w:divBdr>
            </w:div>
            <w:div w:id="1187140045">
              <w:marLeft w:val="0"/>
              <w:marRight w:val="0"/>
              <w:marTop w:val="0"/>
              <w:marBottom w:val="0"/>
              <w:divBdr>
                <w:top w:val="none" w:sz="0" w:space="0" w:color="auto"/>
                <w:left w:val="none" w:sz="0" w:space="0" w:color="auto"/>
                <w:bottom w:val="none" w:sz="0" w:space="0" w:color="auto"/>
                <w:right w:val="none" w:sz="0" w:space="0" w:color="auto"/>
              </w:divBdr>
            </w:div>
            <w:div w:id="1256789106">
              <w:marLeft w:val="0"/>
              <w:marRight w:val="0"/>
              <w:marTop w:val="0"/>
              <w:marBottom w:val="0"/>
              <w:divBdr>
                <w:top w:val="none" w:sz="0" w:space="0" w:color="auto"/>
                <w:left w:val="none" w:sz="0" w:space="0" w:color="auto"/>
                <w:bottom w:val="none" w:sz="0" w:space="0" w:color="auto"/>
                <w:right w:val="none" w:sz="0" w:space="0" w:color="auto"/>
              </w:divBdr>
            </w:div>
            <w:div w:id="1827092021">
              <w:marLeft w:val="0"/>
              <w:marRight w:val="0"/>
              <w:marTop w:val="0"/>
              <w:marBottom w:val="0"/>
              <w:divBdr>
                <w:top w:val="none" w:sz="0" w:space="0" w:color="auto"/>
                <w:left w:val="none" w:sz="0" w:space="0" w:color="auto"/>
                <w:bottom w:val="none" w:sz="0" w:space="0" w:color="auto"/>
                <w:right w:val="none" w:sz="0" w:space="0" w:color="auto"/>
              </w:divBdr>
            </w:div>
            <w:div w:id="439228357">
              <w:marLeft w:val="0"/>
              <w:marRight w:val="0"/>
              <w:marTop w:val="0"/>
              <w:marBottom w:val="0"/>
              <w:divBdr>
                <w:top w:val="none" w:sz="0" w:space="0" w:color="auto"/>
                <w:left w:val="none" w:sz="0" w:space="0" w:color="auto"/>
                <w:bottom w:val="none" w:sz="0" w:space="0" w:color="auto"/>
                <w:right w:val="none" w:sz="0" w:space="0" w:color="auto"/>
              </w:divBdr>
            </w:div>
            <w:div w:id="1952591138">
              <w:marLeft w:val="0"/>
              <w:marRight w:val="0"/>
              <w:marTop w:val="0"/>
              <w:marBottom w:val="0"/>
              <w:divBdr>
                <w:top w:val="none" w:sz="0" w:space="0" w:color="auto"/>
                <w:left w:val="none" w:sz="0" w:space="0" w:color="auto"/>
                <w:bottom w:val="none" w:sz="0" w:space="0" w:color="auto"/>
                <w:right w:val="none" w:sz="0" w:space="0" w:color="auto"/>
              </w:divBdr>
            </w:div>
            <w:div w:id="269316621">
              <w:marLeft w:val="0"/>
              <w:marRight w:val="0"/>
              <w:marTop w:val="0"/>
              <w:marBottom w:val="0"/>
              <w:divBdr>
                <w:top w:val="none" w:sz="0" w:space="0" w:color="auto"/>
                <w:left w:val="none" w:sz="0" w:space="0" w:color="auto"/>
                <w:bottom w:val="none" w:sz="0" w:space="0" w:color="auto"/>
                <w:right w:val="none" w:sz="0" w:space="0" w:color="auto"/>
              </w:divBdr>
            </w:div>
            <w:div w:id="2087191870">
              <w:marLeft w:val="0"/>
              <w:marRight w:val="0"/>
              <w:marTop w:val="0"/>
              <w:marBottom w:val="0"/>
              <w:divBdr>
                <w:top w:val="none" w:sz="0" w:space="0" w:color="auto"/>
                <w:left w:val="none" w:sz="0" w:space="0" w:color="auto"/>
                <w:bottom w:val="none" w:sz="0" w:space="0" w:color="auto"/>
                <w:right w:val="none" w:sz="0" w:space="0" w:color="auto"/>
              </w:divBdr>
            </w:div>
            <w:div w:id="642075764">
              <w:marLeft w:val="0"/>
              <w:marRight w:val="0"/>
              <w:marTop w:val="0"/>
              <w:marBottom w:val="0"/>
              <w:divBdr>
                <w:top w:val="none" w:sz="0" w:space="0" w:color="auto"/>
                <w:left w:val="none" w:sz="0" w:space="0" w:color="auto"/>
                <w:bottom w:val="none" w:sz="0" w:space="0" w:color="auto"/>
                <w:right w:val="none" w:sz="0" w:space="0" w:color="auto"/>
              </w:divBdr>
            </w:div>
            <w:div w:id="173152417">
              <w:marLeft w:val="0"/>
              <w:marRight w:val="0"/>
              <w:marTop w:val="0"/>
              <w:marBottom w:val="0"/>
              <w:divBdr>
                <w:top w:val="none" w:sz="0" w:space="0" w:color="auto"/>
                <w:left w:val="none" w:sz="0" w:space="0" w:color="auto"/>
                <w:bottom w:val="none" w:sz="0" w:space="0" w:color="auto"/>
                <w:right w:val="none" w:sz="0" w:space="0" w:color="auto"/>
              </w:divBdr>
            </w:div>
            <w:div w:id="1730305097">
              <w:marLeft w:val="0"/>
              <w:marRight w:val="0"/>
              <w:marTop w:val="0"/>
              <w:marBottom w:val="0"/>
              <w:divBdr>
                <w:top w:val="none" w:sz="0" w:space="0" w:color="auto"/>
                <w:left w:val="none" w:sz="0" w:space="0" w:color="auto"/>
                <w:bottom w:val="none" w:sz="0" w:space="0" w:color="auto"/>
                <w:right w:val="none" w:sz="0" w:space="0" w:color="auto"/>
              </w:divBdr>
            </w:div>
            <w:div w:id="77287527">
              <w:marLeft w:val="0"/>
              <w:marRight w:val="0"/>
              <w:marTop w:val="0"/>
              <w:marBottom w:val="0"/>
              <w:divBdr>
                <w:top w:val="none" w:sz="0" w:space="0" w:color="auto"/>
                <w:left w:val="none" w:sz="0" w:space="0" w:color="auto"/>
                <w:bottom w:val="none" w:sz="0" w:space="0" w:color="auto"/>
                <w:right w:val="none" w:sz="0" w:space="0" w:color="auto"/>
              </w:divBdr>
            </w:div>
            <w:div w:id="540360671">
              <w:marLeft w:val="0"/>
              <w:marRight w:val="0"/>
              <w:marTop w:val="0"/>
              <w:marBottom w:val="0"/>
              <w:divBdr>
                <w:top w:val="none" w:sz="0" w:space="0" w:color="auto"/>
                <w:left w:val="none" w:sz="0" w:space="0" w:color="auto"/>
                <w:bottom w:val="none" w:sz="0" w:space="0" w:color="auto"/>
                <w:right w:val="none" w:sz="0" w:space="0" w:color="auto"/>
              </w:divBdr>
            </w:div>
            <w:div w:id="2081437675">
              <w:marLeft w:val="0"/>
              <w:marRight w:val="0"/>
              <w:marTop w:val="0"/>
              <w:marBottom w:val="0"/>
              <w:divBdr>
                <w:top w:val="none" w:sz="0" w:space="0" w:color="auto"/>
                <w:left w:val="none" w:sz="0" w:space="0" w:color="auto"/>
                <w:bottom w:val="none" w:sz="0" w:space="0" w:color="auto"/>
                <w:right w:val="none" w:sz="0" w:space="0" w:color="auto"/>
              </w:divBdr>
            </w:div>
            <w:div w:id="1578518835">
              <w:marLeft w:val="0"/>
              <w:marRight w:val="0"/>
              <w:marTop w:val="0"/>
              <w:marBottom w:val="0"/>
              <w:divBdr>
                <w:top w:val="none" w:sz="0" w:space="0" w:color="auto"/>
                <w:left w:val="none" w:sz="0" w:space="0" w:color="auto"/>
                <w:bottom w:val="none" w:sz="0" w:space="0" w:color="auto"/>
                <w:right w:val="none" w:sz="0" w:space="0" w:color="auto"/>
              </w:divBdr>
            </w:div>
            <w:div w:id="1350253383">
              <w:marLeft w:val="0"/>
              <w:marRight w:val="0"/>
              <w:marTop w:val="0"/>
              <w:marBottom w:val="0"/>
              <w:divBdr>
                <w:top w:val="none" w:sz="0" w:space="0" w:color="auto"/>
                <w:left w:val="none" w:sz="0" w:space="0" w:color="auto"/>
                <w:bottom w:val="none" w:sz="0" w:space="0" w:color="auto"/>
                <w:right w:val="none" w:sz="0" w:space="0" w:color="auto"/>
              </w:divBdr>
            </w:div>
            <w:div w:id="927423990">
              <w:marLeft w:val="0"/>
              <w:marRight w:val="0"/>
              <w:marTop w:val="0"/>
              <w:marBottom w:val="0"/>
              <w:divBdr>
                <w:top w:val="none" w:sz="0" w:space="0" w:color="auto"/>
                <w:left w:val="none" w:sz="0" w:space="0" w:color="auto"/>
                <w:bottom w:val="none" w:sz="0" w:space="0" w:color="auto"/>
                <w:right w:val="none" w:sz="0" w:space="0" w:color="auto"/>
              </w:divBdr>
            </w:div>
            <w:div w:id="1553886337">
              <w:marLeft w:val="0"/>
              <w:marRight w:val="0"/>
              <w:marTop w:val="0"/>
              <w:marBottom w:val="0"/>
              <w:divBdr>
                <w:top w:val="none" w:sz="0" w:space="0" w:color="auto"/>
                <w:left w:val="none" w:sz="0" w:space="0" w:color="auto"/>
                <w:bottom w:val="none" w:sz="0" w:space="0" w:color="auto"/>
                <w:right w:val="none" w:sz="0" w:space="0" w:color="auto"/>
              </w:divBdr>
            </w:div>
            <w:div w:id="1210067196">
              <w:marLeft w:val="0"/>
              <w:marRight w:val="0"/>
              <w:marTop w:val="0"/>
              <w:marBottom w:val="0"/>
              <w:divBdr>
                <w:top w:val="none" w:sz="0" w:space="0" w:color="auto"/>
                <w:left w:val="none" w:sz="0" w:space="0" w:color="auto"/>
                <w:bottom w:val="none" w:sz="0" w:space="0" w:color="auto"/>
                <w:right w:val="none" w:sz="0" w:space="0" w:color="auto"/>
              </w:divBdr>
            </w:div>
            <w:div w:id="1586960231">
              <w:marLeft w:val="0"/>
              <w:marRight w:val="0"/>
              <w:marTop w:val="0"/>
              <w:marBottom w:val="0"/>
              <w:divBdr>
                <w:top w:val="none" w:sz="0" w:space="0" w:color="auto"/>
                <w:left w:val="none" w:sz="0" w:space="0" w:color="auto"/>
                <w:bottom w:val="none" w:sz="0" w:space="0" w:color="auto"/>
                <w:right w:val="none" w:sz="0" w:space="0" w:color="auto"/>
              </w:divBdr>
            </w:div>
            <w:div w:id="1780416900">
              <w:marLeft w:val="0"/>
              <w:marRight w:val="0"/>
              <w:marTop w:val="0"/>
              <w:marBottom w:val="0"/>
              <w:divBdr>
                <w:top w:val="none" w:sz="0" w:space="0" w:color="auto"/>
                <w:left w:val="none" w:sz="0" w:space="0" w:color="auto"/>
                <w:bottom w:val="none" w:sz="0" w:space="0" w:color="auto"/>
                <w:right w:val="none" w:sz="0" w:space="0" w:color="auto"/>
              </w:divBdr>
            </w:div>
            <w:div w:id="741676960">
              <w:marLeft w:val="0"/>
              <w:marRight w:val="0"/>
              <w:marTop w:val="0"/>
              <w:marBottom w:val="0"/>
              <w:divBdr>
                <w:top w:val="none" w:sz="0" w:space="0" w:color="auto"/>
                <w:left w:val="none" w:sz="0" w:space="0" w:color="auto"/>
                <w:bottom w:val="none" w:sz="0" w:space="0" w:color="auto"/>
                <w:right w:val="none" w:sz="0" w:space="0" w:color="auto"/>
              </w:divBdr>
            </w:div>
            <w:div w:id="1491218075">
              <w:marLeft w:val="0"/>
              <w:marRight w:val="0"/>
              <w:marTop w:val="0"/>
              <w:marBottom w:val="0"/>
              <w:divBdr>
                <w:top w:val="none" w:sz="0" w:space="0" w:color="auto"/>
                <w:left w:val="none" w:sz="0" w:space="0" w:color="auto"/>
                <w:bottom w:val="none" w:sz="0" w:space="0" w:color="auto"/>
                <w:right w:val="none" w:sz="0" w:space="0" w:color="auto"/>
              </w:divBdr>
            </w:div>
            <w:div w:id="284242302">
              <w:marLeft w:val="0"/>
              <w:marRight w:val="0"/>
              <w:marTop w:val="0"/>
              <w:marBottom w:val="0"/>
              <w:divBdr>
                <w:top w:val="none" w:sz="0" w:space="0" w:color="auto"/>
                <w:left w:val="none" w:sz="0" w:space="0" w:color="auto"/>
                <w:bottom w:val="none" w:sz="0" w:space="0" w:color="auto"/>
                <w:right w:val="none" w:sz="0" w:space="0" w:color="auto"/>
              </w:divBdr>
            </w:div>
            <w:div w:id="1367758870">
              <w:marLeft w:val="0"/>
              <w:marRight w:val="0"/>
              <w:marTop w:val="0"/>
              <w:marBottom w:val="0"/>
              <w:divBdr>
                <w:top w:val="none" w:sz="0" w:space="0" w:color="auto"/>
                <w:left w:val="none" w:sz="0" w:space="0" w:color="auto"/>
                <w:bottom w:val="none" w:sz="0" w:space="0" w:color="auto"/>
                <w:right w:val="none" w:sz="0" w:space="0" w:color="auto"/>
              </w:divBdr>
            </w:div>
            <w:div w:id="2000309054">
              <w:marLeft w:val="0"/>
              <w:marRight w:val="0"/>
              <w:marTop w:val="0"/>
              <w:marBottom w:val="0"/>
              <w:divBdr>
                <w:top w:val="none" w:sz="0" w:space="0" w:color="auto"/>
                <w:left w:val="none" w:sz="0" w:space="0" w:color="auto"/>
                <w:bottom w:val="none" w:sz="0" w:space="0" w:color="auto"/>
                <w:right w:val="none" w:sz="0" w:space="0" w:color="auto"/>
              </w:divBdr>
            </w:div>
            <w:div w:id="797649003">
              <w:marLeft w:val="0"/>
              <w:marRight w:val="0"/>
              <w:marTop w:val="0"/>
              <w:marBottom w:val="0"/>
              <w:divBdr>
                <w:top w:val="none" w:sz="0" w:space="0" w:color="auto"/>
                <w:left w:val="none" w:sz="0" w:space="0" w:color="auto"/>
                <w:bottom w:val="none" w:sz="0" w:space="0" w:color="auto"/>
                <w:right w:val="none" w:sz="0" w:space="0" w:color="auto"/>
              </w:divBdr>
            </w:div>
            <w:div w:id="939027730">
              <w:marLeft w:val="0"/>
              <w:marRight w:val="0"/>
              <w:marTop w:val="0"/>
              <w:marBottom w:val="0"/>
              <w:divBdr>
                <w:top w:val="none" w:sz="0" w:space="0" w:color="auto"/>
                <w:left w:val="none" w:sz="0" w:space="0" w:color="auto"/>
                <w:bottom w:val="none" w:sz="0" w:space="0" w:color="auto"/>
                <w:right w:val="none" w:sz="0" w:space="0" w:color="auto"/>
              </w:divBdr>
            </w:div>
            <w:div w:id="1960530129">
              <w:marLeft w:val="0"/>
              <w:marRight w:val="0"/>
              <w:marTop w:val="0"/>
              <w:marBottom w:val="0"/>
              <w:divBdr>
                <w:top w:val="none" w:sz="0" w:space="0" w:color="auto"/>
                <w:left w:val="none" w:sz="0" w:space="0" w:color="auto"/>
                <w:bottom w:val="none" w:sz="0" w:space="0" w:color="auto"/>
                <w:right w:val="none" w:sz="0" w:space="0" w:color="auto"/>
              </w:divBdr>
            </w:div>
            <w:div w:id="2025594227">
              <w:marLeft w:val="0"/>
              <w:marRight w:val="0"/>
              <w:marTop w:val="0"/>
              <w:marBottom w:val="0"/>
              <w:divBdr>
                <w:top w:val="none" w:sz="0" w:space="0" w:color="auto"/>
                <w:left w:val="none" w:sz="0" w:space="0" w:color="auto"/>
                <w:bottom w:val="none" w:sz="0" w:space="0" w:color="auto"/>
                <w:right w:val="none" w:sz="0" w:space="0" w:color="auto"/>
              </w:divBdr>
            </w:div>
            <w:div w:id="1446656990">
              <w:marLeft w:val="0"/>
              <w:marRight w:val="0"/>
              <w:marTop w:val="0"/>
              <w:marBottom w:val="0"/>
              <w:divBdr>
                <w:top w:val="none" w:sz="0" w:space="0" w:color="auto"/>
                <w:left w:val="none" w:sz="0" w:space="0" w:color="auto"/>
                <w:bottom w:val="none" w:sz="0" w:space="0" w:color="auto"/>
                <w:right w:val="none" w:sz="0" w:space="0" w:color="auto"/>
              </w:divBdr>
            </w:div>
            <w:div w:id="1237472621">
              <w:marLeft w:val="0"/>
              <w:marRight w:val="0"/>
              <w:marTop w:val="0"/>
              <w:marBottom w:val="0"/>
              <w:divBdr>
                <w:top w:val="none" w:sz="0" w:space="0" w:color="auto"/>
                <w:left w:val="none" w:sz="0" w:space="0" w:color="auto"/>
                <w:bottom w:val="none" w:sz="0" w:space="0" w:color="auto"/>
                <w:right w:val="none" w:sz="0" w:space="0" w:color="auto"/>
              </w:divBdr>
            </w:div>
            <w:div w:id="1483548566">
              <w:marLeft w:val="0"/>
              <w:marRight w:val="0"/>
              <w:marTop w:val="0"/>
              <w:marBottom w:val="0"/>
              <w:divBdr>
                <w:top w:val="none" w:sz="0" w:space="0" w:color="auto"/>
                <w:left w:val="none" w:sz="0" w:space="0" w:color="auto"/>
                <w:bottom w:val="none" w:sz="0" w:space="0" w:color="auto"/>
                <w:right w:val="none" w:sz="0" w:space="0" w:color="auto"/>
              </w:divBdr>
            </w:div>
            <w:div w:id="876507656">
              <w:marLeft w:val="0"/>
              <w:marRight w:val="0"/>
              <w:marTop w:val="0"/>
              <w:marBottom w:val="0"/>
              <w:divBdr>
                <w:top w:val="none" w:sz="0" w:space="0" w:color="auto"/>
                <w:left w:val="none" w:sz="0" w:space="0" w:color="auto"/>
                <w:bottom w:val="none" w:sz="0" w:space="0" w:color="auto"/>
                <w:right w:val="none" w:sz="0" w:space="0" w:color="auto"/>
              </w:divBdr>
            </w:div>
            <w:div w:id="1068726187">
              <w:marLeft w:val="0"/>
              <w:marRight w:val="0"/>
              <w:marTop w:val="0"/>
              <w:marBottom w:val="0"/>
              <w:divBdr>
                <w:top w:val="none" w:sz="0" w:space="0" w:color="auto"/>
                <w:left w:val="none" w:sz="0" w:space="0" w:color="auto"/>
                <w:bottom w:val="none" w:sz="0" w:space="0" w:color="auto"/>
                <w:right w:val="none" w:sz="0" w:space="0" w:color="auto"/>
              </w:divBdr>
            </w:div>
            <w:div w:id="1953123109">
              <w:marLeft w:val="0"/>
              <w:marRight w:val="0"/>
              <w:marTop w:val="0"/>
              <w:marBottom w:val="0"/>
              <w:divBdr>
                <w:top w:val="none" w:sz="0" w:space="0" w:color="auto"/>
                <w:left w:val="none" w:sz="0" w:space="0" w:color="auto"/>
                <w:bottom w:val="none" w:sz="0" w:space="0" w:color="auto"/>
                <w:right w:val="none" w:sz="0" w:space="0" w:color="auto"/>
              </w:divBdr>
            </w:div>
            <w:div w:id="2066490092">
              <w:marLeft w:val="0"/>
              <w:marRight w:val="0"/>
              <w:marTop w:val="0"/>
              <w:marBottom w:val="0"/>
              <w:divBdr>
                <w:top w:val="none" w:sz="0" w:space="0" w:color="auto"/>
                <w:left w:val="none" w:sz="0" w:space="0" w:color="auto"/>
                <w:bottom w:val="none" w:sz="0" w:space="0" w:color="auto"/>
                <w:right w:val="none" w:sz="0" w:space="0" w:color="auto"/>
              </w:divBdr>
            </w:div>
            <w:div w:id="1337077565">
              <w:marLeft w:val="0"/>
              <w:marRight w:val="0"/>
              <w:marTop w:val="0"/>
              <w:marBottom w:val="0"/>
              <w:divBdr>
                <w:top w:val="none" w:sz="0" w:space="0" w:color="auto"/>
                <w:left w:val="none" w:sz="0" w:space="0" w:color="auto"/>
                <w:bottom w:val="none" w:sz="0" w:space="0" w:color="auto"/>
                <w:right w:val="none" w:sz="0" w:space="0" w:color="auto"/>
              </w:divBdr>
            </w:div>
            <w:div w:id="1065227134">
              <w:marLeft w:val="0"/>
              <w:marRight w:val="0"/>
              <w:marTop w:val="0"/>
              <w:marBottom w:val="0"/>
              <w:divBdr>
                <w:top w:val="none" w:sz="0" w:space="0" w:color="auto"/>
                <w:left w:val="none" w:sz="0" w:space="0" w:color="auto"/>
                <w:bottom w:val="none" w:sz="0" w:space="0" w:color="auto"/>
                <w:right w:val="none" w:sz="0" w:space="0" w:color="auto"/>
              </w:divBdr>
            </w:div>
            <w:div w:id="1679770538">
              <w:marLeft w:val="0"/>
              <w:marRight w:val="0"/>
              <w:marTop w:val="0"/>
              <w:marBottom w:val="0"/>
              <w:divBdr>
                <w:top w:val="none" w:sz="0" w:space="0" w:color="auto"/>
                <w:left w:val="none" w:sz="0" w:space="0" w:color="auto"/>
                <w:bottom w:val="none" w:sz="0" w:space="0" w:color="auto"/>
                <w:right w:val="none" w:sz="0" w:space="0" w:color="auto"/>
              </w:divBdr>
            </w:div>
            <w:div w:id="1684360559">
              <w:marLeft w:val="0"/>
              <w:marRight w:val="0"/>
              <w:marTop w:val="0"/>
              <w:marBottom w:val="0"/>
              <w:divBdr>
                <w:top w:val="none" w:sz="0" w:space="0" w:color="auto"/>
                <w:left w:val="none" w:sz="0" w:space="0" w:color="auto"/>
                <w:bottom w:val="none" w:sz="0" w:space="0" w:color="auto"/>
                <w:right w:val="none" w:sz="0" w:space="0" w:color="auto"/>
              </w:divBdr>
            </w:div>
            <w:div w:id="987132590">
              <w:marLeft w:val="0"/>
              <w:marRight w:val="0"/>
              <w:marTop w:val="0"/>
              <w:marBottom w:val="0"/>
              <w:divBdr>
                <w:top w:val="none" w:sz="0" w:space="0" w:color="auto"/>
                <w:left w:val="none" w:sz="0" w:space="0" w:color="auto"/>
                <w:bottom w:val="none" w:sz="0" w:space="0" w:color="auto"/>
                <w:right w:val="none" w:sz="0" w:space="0" w:color="auto"/>
              </w:divBdr>
            </w:div>
            <w:div w:id="530456335">
              <w:marLeft w:val="0"/>
              <w:marRight w:val="0"/>
              <w:marTop w:val="0"/>
              <w:marBottom w:val="0"/>
              <w:divBdr>
                <w:top w:val="none" w:sz="0" w:space="0" w:color="auto"/>
                <w:left w:val="none" w:sz="0" w:space="0" w:color="auto"/>
                <w:bottom w:val="none" w:sz="0" w:space="0" w:color="auto"/>
                <w:right w:val="none" w:sz="0" w:space="0" w:color="auto"/>
              </w:divBdr>
            </w:div>
            <w:div w:id="129248449">
              <w:marLeft w:val="0"/>
              <w:marRight w:val="0"/>
              <w:marTop w:val="0"/>
              <w:marBottom w:val="0"/>
              <w:divBdr>
                <w:top w:val="none" w:sz="0" w:space="0" w:color="auto"/>
                <w:left w:val="none" w:sz="0" w:space="0" w:color="auto"/>
                <w:bottom w:val="none" w:sz="0" w:space="0" w:color="auto"/>
                <w:right w:val="none" w:sz="0" w:space="0" w:color="auto"/>
              </w:divBdr>
            </w:div>
            <w:div w:id="16275731">
              <w:marLeft w:val="0"/>
              <w:marRight w:val="0"/>
              <w:marTop w:val="0"/>
              <w:marBottom w:val="0"/>
              <w:divBdr>
                <w:top w:val="none" w:sz="0" w:space="0" w:color="auto"/>
                <w:left w:val="none" w:sz="0" w:space="0" w:color="auto"/>
                <w:bottom w:val="none" w:sz="0" w:space="0" w:color="auto"/>
                <w:right w:val="none" w:sz="0" w:space="0" w:color="auto"/>
              </w:divBdr>
            </w:div>
            <w:div w:id="1449541146">
              <w:marLeft w:val="0"/>
              <w:marRight w:val="0"/>
              <w:marTop w:val="0"/>
              <w:marBottom w:val="0"/>
              <w:divBdr>
                <w:top w:val="none" w:sz="0" w:space="0" w:color="auto"/>
                <w:left w:val="none" w:sz="0" w:space="0" w:color="auto"/>
                <w:bottom w:val="none" w:sz="0" w:space="0" w:color="auto"/>
                <w:right w:val="none" w:sz="0" w:space="0" w:color="auto"/>
              </w:divBdr>
            </w:div>
            <w:div w:id="42801915">
              <w:marLeft w:val="0"/>
              <w:marRight w:val="0"/>
              <w:marTop w:val="0"/>
              <w:marBottom w:val="0"/>
              <w:divBdr>
                <w:top w:val="none" w:sz="0" w:space="0" w:color="auto"/>
                <w:left w:val="none" w:sz="0" w:space="0" w:color="auto"/>
                <w:bottom w:val="none" w:sz="0" w:space="0" w:color="auto"/>
                <w:right w:val="none" w:sz="0" w:space="0" w:color="auto"/>
              </w:divBdr>
            </w:div>
            <w:div w:id="526218770">
              <w:marLeft w:val="0"/>
              <w:marRight w:val="0"/>
              <w:marTop w:val="0"/>
              <w:marBottom w:val="0"/>
              <w:divBdr>
                <w:top w:val="none" w:sz="0" w:space="0" w:color="auto"/>
                <w:left w:val="none" w:sz="0" w:space="0" w:color="auto"/>
                <w:bottom w:val="none" w:sz="0" w:space="0" w:color="auto"/>
                <w:right w:val="none" w:sz="0" w:space="0" w:color="auto"/>
              </w:divBdr>
            </w:div>
            <w:div w:id="1109356031">
              <w:marLeft w:val="0"/>
              <w:marRight w:val="0"/>
              <w:marTop w:val="0"/>
              <w:marBottom w:val="0"/>
              <w:divBdr>
                <w:top w:val="none" w:sz="0" w:space="0" w:color="auto"/>
                <w:left w:val="none" w:sz="0" w:space="0" w:color="auto"/>
                <w:bottom w:val="none" w:sz="0" w:space="0" w:color="auto"/>
                <w:right w:val="none" w:sz="0" w:space="0" w:color="auto"/>
              </w:divBdr>
            </w:div>
            <w:div w:id="1707635286">
              <w:marLeft w:val="0"/>
              <w:marRight w:val="0"/>
              <w:marTop w:val="0"/>
              <w:marBottom w:val="0"/>
              <w:divBdr>
                <w:top w:val="none" w:sz="0" w:space="0" w:color="auto"/>
                <w:left w:val="none" w:sz="0" w:space="0" w:color="auto"/>
                <w:bottom w:val="none" w:sz="0" w:space="0" w:color="auto"/>
                <w:right w:val="none" w:sz="0" w:space="0" w:color="auto"/>
              </w:divBdr>
            </w:div>
            <w:div w:id="1772629581">
              <w:marLeft w:val="0"/>
              <w:marRight w:val="0"/>
              <w:marTop w:val="0"/>
              <w:marBottom w:val="0"/>
              <w:divBdr>
                <w:top w:val="none" w:sz="0" w:space="0" w:color="auto"/>
                <w:left w:val="none" w:sz="0" w:space="0" w:color="auto"/>
                <w:bottom w:val="none" w:sz="0" w:space="0" w:color="auto"/>
                <w:right w:val="none" w:sz="0" w:space="0" w:color="auto"/>
              </w:divBdr>
            </w:div>
            <w:div w:id="1161433572">
              <w:marLeft w:val="0"/>
              <w:marRight w:val="0"/>
              <w:marTop w:val="0"/>
              <w:marBottom w:val="0"/>
              <w:divBdr>
                <w:top w:val="none" w:sz="0" w:space="0" w:color="auto"/>
                <w:left w:val="none" w:sz="0" w:space="0" w:color="auto"/>
                <w:bottom w:val="none" w:sz="0" w:space="0" w:color="auto"/>
                <w:right w:val="none" w:sz="0" w:space="0" w:color="auto"/>
              </w:divBdr>
            </w:div>
            <w:div w:id="1874264631">
              <w:marLeft w:val="0"/>
              <w:marRight w:val="0"/>
              <w:marTop w:val="0"/>
              <w:marBottom w:val="0"/>
              <w:divBdr>
                <w:top w:val="none" w:sz="0" w:space="0" w:color="auto"/>
                <w:left w:val="none" w:sz="0" w:space="0" w:color="auto"/>
                <w:bottom w:val="none" w:sz="0" w:space="0" w:color="auto"/>
                <w:right w:val="none" w:sz="0" w:space="0" w:color="auto"/>
              </w:divBdr>
            </w:div>
            <w:div w:id="1989699293">
              <w:marLeft w:val="0"/>
              <w:marRight w:val="0"/>
              <w:marTop w:val="0"/>
              <w:marBottom w:val="0"/>
              <w:divBdr>
                <w:top w:val="none" w:sz="0" w:space="0" w:color="auto"/>
                <w:left w:val="none" w:sz="0" w:space="0" w:color="auto"/>
                <w:bottom w:val="none" w:sz="0" w:space="0" w:color="auto"/>
                <w:right w:val="none" w:sz="0" w:space="0" w:color="auto"/>
              </w:divBdr>
            </w:div>
            <w:div w:id="1275557072">
              <w:marLeft w:val="0"/>
              <w:marRight w:val="0"/>
              <w:marTop w:val="0"/>
              <w:marBottom w:val="0"/>
              <w:divBdr>
                <w:top w:val="none" w:sz="0" w:space="0" w:color="auto"/>
                <w:left w:val="none" w:sz="0" w:space="0" w:color="auto"/>
                <w:bottom w:val="none" w:sz="0" w:space="0" w:color="auto"/>
                <w:right w:val="none" w:sz="0" w:space="0" w:color="auto"/>
              </w:divBdr>
            </w:div>
            <w:div w:id="109711788">
              <w:marLeft w:val="0"/>
              <w:marRight w:val="0"/>
              <w:marTop w:val="0"/>
              <w:marBottom w:val="0"/>
              <w:divBdr>
                <w:top w:val="none" w:sz="0" w:space="0" w:color="auto"/>
                <w:left w:val="none" w:sz="0" w:space="0" w:color="auto"/>
                <w:bottom w:val="none" w:sz="0" w:space="0" w:color="auto"/>
                <w:right w:val="none" w:sz="0" w:space="0" w:color="auto"/>
              </w:divBdr>
            </w:div>
            <w:div w:id="1928537153">
              <w:marLeft w:val="0"/>
              <w:marRight w:val="0"/>
              <w:marTop w:val="0"/>
              <w:marBottom w:val="0"/>
              <w:divBdr>
                <w:top w:val="none" w:sz="0" w:space="0" w:color="auto"/>
                <w:left w:val="none" w:sz="0" w:space="0" w:color="auto"/>
                <w:bottom w:val="none" w:sz="0" w:space="0" w:color="auto"/>
                <w:right w:val="none" w:sz="0" w:space="0" w:color="auto"/>
              </w:divBdr>
            </w:div>
            <w:div w:id="1395472873">
              <w:marLeft w:val="0"/>
              <w:marRight w:val="0"/>
              <w:marTop w:val="0"/>
              <w:marBottom w:val="0"/>
              <w:divBdr>
                <w:top w:val="none" w:sz="0" w:space="0" w:color="auto"/>
                <w:left w:val="none" w:sz="0" w:space="0" w:color="auto"/>
                <w:bottom w:val="none" w:sz="0" w:space="0" w:color="auto"/>
                <w:right w:val="none" w:sz="0" w:space="0" w:color="auto"/>
              </w:divBdr>
            </w:div>
            <w:div w:id="916986241">
              <w:marLeft w:val="0"/>
              <w:marRight w:val="0"/>
              <w:marTop w:val="0"/>
              <w:marBottom w:val="0"/>
              <w:divBdr>
                <w:top w:val="none" w:sz="0" w:space="0" w:color="auto"/>
                <w:left w:val="none" w:sz="0" w:space="0" w:color="auto"/>
                <w:bottom w:val="none" w:sz="0" w:space="0" w:color="auto"/>
                <w:right w:val="none" w:sz="0" w:space="0" w:color="auto"/>
              </w:divBdr>
            </w:div>
            <w:div w:id="1894272530">
              <w:marLeft w:val="0"/>
              <w:marRight w:val="0"/>
              <w:marTop w:val="0"/>
              <w:marBottom w:val="0"/>
              <w:divBdr>
                <w:top w:val="none" w:sz="0" w:space="0" w:color="auto"/>
                <w:left w:val="none" w:sz="0" w:space="0" w:color="auto"/>
                <w:bottom w:val="none" w:sz="0" w:space="0" w:color="auto"/>
                <w:right w:val="none" w:sz="0" w:space="0" w:color="auto"/>
              </w:divBdr>
            </w:div>
            <w:div w:id="975572805">
              <w:marLeft w:val="0"/>
              <w:marRight w:val="0"/>
              <w:marTop w:val="0"/>
              <w:marBottom w:val="0"/>
              <w:divBdr>
                <w:top w:val="none" w:sz="0" w:space="0" w:color="auto"/>
                <w:left w:val="none" w:sz="0" w:space="0" w:color="auto"/>
                <w:bottom w:val="none" w:sz="0" w:space="0" w:color="auto"/>
                <w:right w:val="none" w:sz="0" w:space="0" w:color="auto"/>
              </w:divBdr>
            </w:div>
            <w:div w:id="1575242591">
              <w:marLeft w:val="0"/>
              <w:marRight w:val="0"/>
              <w:marTop w:val="0"/>
              <w:marBottom w:val="0"/>
              <w:divBdr>
                <w:top w:val="none" w:sz="0" w:space="0" w:color="auto"/>
                <w:left w:val="none" w:sz="0" w:space="0" w:color="auto"/>
                <w:bottom w:val="none" w:sz="0" w:space="0" w:color="auto"/>
                <w:right w:val="none" w:sz="0" w:space="0" w:color="auto"/>
              </w:divBdr>
            </w:div>
            <w:div w:id="206455218">
              <w:marLeft w:val="0"/>
              <w:marRight w:val="0"/>
              <w:marTop w:val="0"/>
              <w:marBottom w:val="0"/>
              <w:divBdr>
                <w:top w:val="none" w:sz="0" w:space="0" w:color="auto"/>
                <w:left w:val="none" w:sz="0" w:space="0" w:color="auto"/>
                <w:bottom w:val="none" w:sz="0" w:space="0" w:color="auto"/>
                <w:right w:val="none" w:sz="0" w:space="0" w:color="auto"/>
              </w:divBdr>
            </w:div>
            <w:div w:id="19424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55466">
      <w:bodyDiv w:val="1"/>
      <w:marLeft w:val="0"/>
      <w:marRight w:val="0"/>
      <w:marTop w:val="0"/>
      <w:marBottom w:val="0"/>
      <w:divBdr>
        <w:top w:val="none" w:sz="0" w:space="0" w:color="auto"/>
        <w:left w:val="none" w:sz="0" w:space="0" w:color="auto"/>
        <w:bottom w:val="none" w:sz="0" w:space="0" w:color="auto"/>
        <w:right w:val="none" w:sz="0" w:space="0" w:color="auto"/>
      </w:divBdr>
    </w:div>
    <w:div w:id="1665401135">
      <w:bodyDiv w:val="1"/>
      <w:marLeft w:val="0"/>
      <w:marRight w:val="0"/>
      <w:marTop w:val="0"/>
      <w:marBottom w:val="0"/>
      <w:divBdr>
        <w:top w:val="none" w:sz="0" w:space="0" w:color="auto"/>
        <w:left w:val="none" w:sz="0" w:space="0" w:color="auto"/>
        <w:bottom w:val="none" w:sz="0" w:space="0" w:color="auto"/>
        <w:right w:val="none" w:sz="0" w:space="0" w:color="auto"/>
      </w:divBdr>
    </w:div>
    <w:div w:id="1672442650">
      <w:bodyDiv w:val="1"/>
      <w:marLeft w:val="0"/>
      <w:marRight w:val="0"/>
      <w:marTop w:val="0"/>
      <w:marBottom w:val="0"/>
      <w:divBdr>
        <w:top w:val="none" w:sz="0" w:space="0" w:color="auto"/>
        <w:left w:val="none" w:sz="0" w:space="0" w:color="auto"/>
        <w:bottom w:val="none" w:sz="0" w:space="0" w:color="auto"/>
        <w:right w:val="none" w:sz="0" w:space="0" w:color="auto"/>
      </w:divBdr>
      <w:divsChild>
        <w:div w:id="1068649018">
          <w:marLeft w:val="0"/>
          <w:marRight w:val="0"/>
          <w:marTop w:val="0"/>
          <w:marBottom w:val="0"/>
          <w:divBdr>
            <w:top w:val="single" w:sz="2" w:space="0" w:color="D9D9E3"/>
            <w:left w:val="single" w:sz="2" w:space="0" w:color="D9D9E3"/>
            <w:bottom w:val="single" w:sz="2" w:space="0" w:color="D9D9E3"/>
            <w:right w:val="single" w:sz="2" w:space="0" w:color="D9D9E3"/>
          </w:divBdr>
          <w:divsChild>
            <w:div w:id="2014644266">
              <w:marLeft w:val="0"/>
              <w:marRight w:val="0"/>
              <w:marTop w:val="0"/>
              <w:marBottom w:val="0"/>
              <w:divBdr>
                <w:top w:val="single" w:sz="2" w:space="0" w:color="D9D9E3"/>
                <w:left w:val="single" w:sz="2" w:space="0" w:color="D9D9E3"/>
                <w:bottom w:val="single" w:sz="2" w:space="0" w:color="D9D9E3"/>
                <w:right w:val="single" w:sz="2" w:space="0" w:color="D9D9E3"/>
              </w:divBdr>
              <w:divsChild>
                <w:div w:id="990520155">
                  <w:marLeft w:val="0"/>
                  <w:marRight w:val="0"/>
                  <w:marTop w:val="0"/>
                  <w:marBottom w:val="0"/>
                  <w:divBdr>
                    <w:top w:val="single" w:sz="2" w:space="0" w:color="D9D9E3"/>
                    <w:left w:val="single" w:sz="2" w:space="0" w:color="D9D9E3"/>
                    <w:bottom w:val="single" w:sz="2" w:space="0" w:color="D9D9E3"/>
                    <w:right w:val="single" w:sz="2" w:space="0" w:color="D9D9E3"/>
                  </w:divBdr>
                  <w:divsChild>
                    <w:div w:id="41177392">
                      <w:marLeft w:val="0"/>
                      <w:marRight w:val="0"/>
                      <w:marTop w:val="0"/>
                      <w:marBottom w:val="0"/>
                      <w:divBdr>
                        <w:top w:val="single" w:sz="2" w:space="0" w:color="D9D9E3"/>
                        <w:left w:val="single" w:sz="2" w:space="0" w:color="D9D9E3"/>
                        <w:bottom w:val="single" w:sz="2" w:space="0" w:color="D9D9E3"/>
                        <w:right w:val="single" w:sz="2" w:space="0" w:color="D9D9E3"/>
                      </w:divBdr>
                      <w:divsChild>
                        <w:div w:id="1452822130">
                          <w:marLeft w:val="0"/>
                          <w:marRight w:val="0"/>
                          <w:marTop w:val="0"/>
                          <w:marBottom w:val="0"/>
                          <w:divBdr>
                            <w:top w:val="single" w:sz="2" w:space="0" w:color="D9D9E3"/>
                            <w:left w:val="single" w:sz="2" w:space="0" w:color="D9D9E3"/>
                            <w:bottom w:val="single" w:sz="2" w:space="0" w:color="D9D9E3"/>
                            <w:right w:val="single" w:sz="2" w:space="0" w:color="D9D9E3"/>
                          </w:divBdr>
                          <w:divsChild>
                            <w:div w:id="1548183802">
                              <w:marLeft w:val="0"/>
                              <w:marRight w:val="0"/>
                              <w:marTop w:val="100"/>
                              <w:marBottom w:val="100"/>
                              <w:divBdr>
                                <w:top w:val="single" w:sz="2" w:space="0" w:color="D9D9E3"/>
                                <w:left w:val="single" w:sz="2" w:space="0" w:color="D9D9E3"/>
                                <w:bottom w:val="single" w:sz="2" w:space="0" w:color="D9D9E3"/>
                                <w:right w:val="single" w:sz="2" w:space="0" w:color="D9D9E3"/>
                              </w:divBdr>
                              <w:divsChild>
                                <w:div w:id="1758942750">
                                  <w:marLeft w:val="0"/>
                                  <w:marRight w:val="0"/>
                                  <w:marTop w:val="0"/>
                                  <w:marBottom w:val="0"/>
                                  <w:divBdr>
                                    <w:top w:val="single" w:sz="2" w:space="0" w:color="D9D9E3"/>
                                    <w:left w:val="single" w:sz="2" w:space="0" w:color="D9D9E3"/>
                                    <w:bottom w:val="single" w:sz="2" w:space="0" w:color="D9D9E3"/>
                                    <w:right w:val="single" w:sz="2" w:space="0" w:color="D9D9E3"/>
                                  </w:divBdr>
                                  <w:divsChild>
                                    <w:div w:id="706101118">
                                      <w:marLeft w:val="0"/>
                                      <w:marRight w:val="0"/>
                                      <w:marTop w:val="0"/>
                                      <w:marBottom w:val="0"/>
                                      <w:divBdr>
                                        <w:top w:val="single" w:sz="2" w:space="0" w:color="D9D9E3"/>
                                        <w:left w:val="single" w:sz="2" w:space="0" w:color="D9D9E3"/>
                                        <w:bottom w:val="single" w:sz="2" w:space="0" w:color="D9D9E3"/>
                                        <w:right w:val="single" w:sz="2" w:space="0" w:color="D9D9E3"/>
                                      </w:divBdr>
                                      <w:divsChild>
                                        <w:div w:id="692268536">
                                          <w:marLeft w:val="0"/>
                                          <w:marRight w:val="0"/>
                                          <w:marTop w:val="0"/>
                                          <w:marBottom w:val="0"/>
                                          <w:divBdr>
                                            <w:top w:val="single" w:sz="2" w:space="0" w:color="D9D9E3"/>
                                            <w:left w:val="single" w:sz="2" w:space="0" w:color="D9D9E3"/>
                                            <w:bottom w:val="single" w:sz="2" w:space="0" w:color="D9D9E3"/>
                                            <w:right w:val="single" w:sz="2" w:space="0" w:color="D9D9E3"/>
                                          </w:divBdr>
                                          <w:divsChild>
                                            <w:div w:id="133647156">
                                              <w:marLeft w:val="0"/>
                                              <w:marRight w:val="0"/>
                                              <w:marTop w:val="0"/>
                                              <w:marBottom w:val="0"/>
                                              <w:divBdr>
                                                <w:top w:val="single" w:sz="2" w:space="0" w:color="D9D9E3"/>
                                                <w:left w:val="single" w:sz="2" w:space="0" w:color="D9D9E3"/>
                                                <w:bottom w:val="single" w:sz="2" w:space="0" w:color="D9D9E3"/>
                                                <w:right w:val="single" w:sz="2" w:space="0" w:color="D9D9E3"/>
                                              </w:divBdr>
                                              <w:divsChild>
                                                <w:div w:id="584193536">
                                                  <w:marLeft w:val="0"/>
                                                  <w:marRight w:val="0"/>
                                                  <w:marTop w:val="0"/>
                                                  <w:marBottom w:val="0"/>
                                                  <w:divBdr>
                                                    <w:top w:val="single" w:sz="2" w:space="0" w:color="D9D9E3"/>
                                                    <w:left w:val="single" w:sz="2" w:space="0" w:color="D9D9E3"/>
                                                    <w:bottom w:val="single" w:sz="2" w:space="0" w:color="D9D9E3"/>
                                                    <w:right w:val="single" w:sz="2" w:space="0" w:color="D9D9E3"/>
                                                  </w:divBdr>
                                                  <w:divsChild>
                                                    <w:div w:id="8334940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64770511">
          <w:marLeft w:val="0"/>
          <w:marRight w:val="0"/>
          <w:marTop w:val="0"/>
          <w:marBottom w:val="0"/>
          <w:divBdr>
            <w:top w:val="none" w:sz="0" w:space="0" w:color="auto"/>
            <w:left w:val="none" w:sz="0" w:space="0" w:color="auto"/>
            <w:bottom w:val="none" w:sz="0" w:space="0" w:color="auto"/>
            <w:right w:val="none" w:sz="0" w:space="0" w:color="auto"/>
          </w:divBdr>
        </w:div>
      </w:divsChild>
    </w:div>
    <w:div w:id="1677540298">
      <w:bodyDiv w:val="1"/>
      <w:marLeft w:val="0"/>
      <w:marRight w:val="0"/>
      <w:marTop w:val="0"/>
      <w:marBottom w:val="0"/>
      <w:divBdr>
        <w:top w:val="none" w:sz="0" w:space="0" w:color="auto"/>
        <w:left w:val="none" w:sz="0" w:space="0" w:color="auto"/>
        <w:bottom w:val="none" w:sz="0" w:space="0" w:color="auto"/>
        <w:right w:val="none" w:sz="0" w:space="0" w:color="auto"/>
      </w:divBdr>
    </w:div>
    <w:div w:id="1681547156">
      <w:bodyDiv w:val="1"/>
      <w:marLeft w:val="0"/>
      <w:marRight w:val="0"/>
      <w:marTop w:val="0"/>
      <w:marBottom w:val="0"/>
      <w:divBdr>
        <w:top w:val="none" w:sz="0" w:space="0" w:color="auto"/>
        <w:left w:val="none" w:sz="0" w:space="0" w:color="auto"/>
        <w:bottom w:val="none" w:sz="0" w:space="0" w:color="auto"/>
        <w:right w:val="none" w:sz="0" w:space="0" w:color="auto"/>
      </w:divBdr>
    </w:div>
    <w:div w:id="1683429181">
      <w:bodyDiv w:val="1"/>
      <w:marLeft w:val="0"/>
      <w:marRight w:val="0"/>
      <w:marTop w:val="0"/>
      <w:marBottom w:val="0"/>
      <w:divBdr>
        <w:top w:val="none" w:sz="0" w:space="0" w:color="auto"/>
        <w:left w:val="none" w:sz="0" w:space="0" w:color="auto"/>
        <w:bottom w:val="none" w:sz="0" w:space="0" w:color="auto"/>
        <w:right w:val="none" w:sz="0" w:space="0" w:color="auto"/>
      </w:divBdr>
    </w:div>
    <w:div w:id="1686521811">
      <w:bodyDiv w:val="1"/>
      <w:marLeft w:val="0"/>
      <w:marRight w:val="0"/>
      <w:marTop w:val="0"/>
      <w:marBottom w:val="0"/>
      <w:divBdr>
        <w:top w:val="none" w:sz="0" w:space="0" w:color="auto"/>
        <w:left w:val="none" w:sz="0" w:space="0" w:color="auto"/>
        <w:bottom w:val="none" w:sz="0" w:space="0" w:color="auto"/>
        <w:right w:val="none" w:sz="0" w:space="0" w:color="auto"/>
      </w:divBdr>
      <w:divsChild>
        <w:div w:id="309753182">
          <w:marLeft w:val="0"/>
          <w:marRight w:val="0"/>
          <w:marTop w:val="0"/>
          <w:marBottom w:val="0"/>
          <w:divBdr>
            <w:top w:val="none" w:sz="0" w:space="0" w:color="auto"/>
            <w:left w:val="none" w:sz="0" w:space="0" w:color="auto"/>
            <w:bottom w:val="none" w:sz="0" w:space="0" w:color="auto"/>
            <w:right w:val="none" w:sz="0" w:space="0" w:color="auto"/>
          </w:divBdr>
          <w:divsChild>
            <w:div w:id="59791180">
              <w:marLeft w:val="0"/>
              <w:marRight w:val="0"/>
              <w:marTop w:val="0"/>
              <w:marBottom w:val="0"/>
              <w:divBdr>
                <w:top w:val="none" w:sz="0" w:space="0" w:color="auto"/>
                <w:left w:val="none" w:sz="0" w:space="0" w:color="auto"/>
                <w:bottom w:val="none" w:sz="0" w:space="0" w:color="auto"/>
                <w:right w:val="none" w:sz="0" w:space="0" w:color="auto"/>
              </w:divBdr>
              <w:divsChild>
                <w:div w:id="1910266202">
                  <w:marLeft w:val="0"/>
                  <w:marRight w:val="0"/>
                  <w:marTop w:val="0"/>
                  <w:marBottom w:val="0"/>
                  <w:divBdr>
                    <w:top w:val="none" w:sz="0" w:space="0" w:color="auto"/>
                    <w:left w:val="none" w:sz="0" w:space="0" w:color="auto"/>
                    <w:bottom w:val="none" w:sz="0" w:space="0" w:color="auto"/>
                    <w:right w:val="none" w:sz="0" w:space="0" w:color="auto"/>
                  </w:divBdr>
                  <w:divsChild>
                    <w:div w:id="1595432449">
                      <w:marLeft w:val="0"/>
                      <w:marRight w:val="0"/>
                      <w:marTop w:val="0"/>
                      <w:marBottom w:val="0"/>
                      <w:divBdr>
                        <w:top w:val="none" w:sz="0" w:space="0" w:color="auto"/>
                        <w:left w:val="none" w:sz="0" w:space="0" w:color="auto"/>
                        <w:bottom w:val="none" w:sz="0" w:space="0" w:color="auto"/>
                        <w:right w:val="none" w:sz="0" w:space="0" w:color="auto"/>
                      </w:divBdr>
                      <w:divsChild>
                        <w:div w:id="1943106971">
                          <w:marLeft w:val="0"/>
                          <w:marRight w:val="0"/>
                          <w:marTop w:val="0"/>
                          <w:marBottom w:val="0"/>
                          <w:divBdr>
                            <w:top w:val="none" w:sz="0" w:space="0" w:color="auto"/>
                            <w:left w:val="none" w:sz="0" w:space="0" w:color="auto"/>
                            <w:bottom w:val="none" w:sz="0" w:space="0" w:color="auto"/>
                            <w:right w:val="none" w:sz="0" w:space="0" w:color="auto"/>
                          </w:divBdr>
                          <w:divsChild>
                            <w:div w:id="1155610904">
                              <w:marLeft w:val="0"/>
                              <w:marRight w:val="0"/>
                              <w:marTop w:val="0"/>
                              <w:marBottom w:val="0"/>
                              <w:divBdr>
                                <w:top w:val="none" w:sz="0" w:space="0" w:color="auto"/>
                                <w:left w:val="none" w:sz="0" w:space="0" w:color="auto"/>
                                <w:bottom w:val="none" w:sz="0" w:space="0" w:color="auto"/>
                                <w:right w:val="none" w:sz="0" w:space="0" w:color="auto"/>
                              </w:divBdr>
                              <w:divsChild>
                                <w:div w:id="2113239520">
                                  <w:marLeft w:val="0"/>
                                  <w:marRight w:val="0"/>
                                  <w:marTop w:val="0"/>
                                  <w:marBottom w:val="0"/>
                                  <w:divBdr>
                                    <w:top w:val="none" w:sz="0" w:space="0" w:color="auto"/>
                                    <w:left w:val="none" w:sz="0" w:space="0" w:color="auto"/>
                                    <w:bottom w:val="none" w:sz="0" w:space="0" w:color="auto"/>
                                    <w:right w:val="none" w:sz="0" w:space="0" w:color="auto"/>
                                  </w:divBdr>
                                </w:div>
                              </w:divsChild>
                            </w:div>
                            <w:div w:id="141435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918964">
          <w:marLeft w:val="0"/>
          <w:marRight w:val="0"/>
          <w:marTop w:val="0"/>
          <w:marBottom w:val="0"/>
          <w:divBdr>
            <w:top w:val="none" w:sz="0" w:space="0" w:color="auto"/>
            <w:left w:val="none" w:sz="0" w:space="0" w:color="auto"/>
            <w:bottom w:val="none" w:sz="0" w:space="0" w:color="auto"/>
            <w:right w:val="none" w:sz="0" w:space="0" w:color="auto"/>
          </w:divBdr>
          <w:divsChild>
            <w:div w:id="1602880972">
              <w:marLeft w:val="0"/>
              <w:marRight w:val="0"/>
              <w:marTop w:val="0"/>
              <w:marBottom w:val="0"/>
              <w:divBdr>
                <w:top w:val="none" w:sz="0" w:space="0" w:color="auto"/>
                <w:left w:val="none" w:sz="0" w:space="0" w:color="auto"/>
                <w:bottom w:val="none" w:sz="0" w:space="0" w:color="auto"/>
                <w:right w:val="none" w:sz="0" w:space="0" w:color="auto"/>
              </w:divBdr>
              <w:divsChild>
                <w:div w:id="662006283">
                  <w:marLeft w:val="0"/>
                  <w:marRight w:val="0"/>
                  <w:marTop w:val="0"/>
                  <w:marBottom w:val="0"/>
                  <w:divBdr>
                    <w:top w:val="none" w:sz="0" w:space="0" w:color="auto"/>
                    <w:left w:val="none" w:sz="0" w:space="0" w:color="auto"/>
                    <w:bottom w:val="none" w:sz="0" w:space="0" w:color="auto"/>
                    <w:right w:val="none" w:sz="0" w:space="0" w:color="auto"/>
                  </w:divBdr>
                  <w:divsChild>
                    <w:div w:id="107855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445608">
      <w:bodyDiv w:val="1"/>
      <w:marLeft w:val="0"/>
      <w:marRight w:val="0"/>
      <w:marTop w:val="0"/>
      <w:marBottom w:val="0"/>
      <w:divBdr>
        <w:top w:val="none" w:sz="0" w:space="0" w:color="auto"/>
        <w:left w:val="none" w:sz="0" w:space="0" w:color="auto"/>
        <w:bottom w:val="none" w:sz="0" w:space="0" w:color="auto"/>
        <w:right w:val="none" w:sz="0" w:space="0" w:color="auto"/>
      </w:divBdr>
      <w:divsChild>
        <w:div w:id="10801791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9529317">
      <w:bodyDiv w:val="1"/>
      <w:marLeft w:val="0"/>
      <w:marRight w:val="0"/>
      <w:marTop w:val="0"/>
      <w:marBottom w:val="0"/>
      <w:divBdr>
        <w:top w:val="none" w:sz="0" w:space="0" w:color="auto"/>
        <w:left w:val="none" w:sz="0" w:space="0" w:color="auto"/>
        <w:bottom w:val="none" w:sz="0" w:space="0" w:color="auto"/>
        <w:right w:val="none" w:sz="0" w:space="0" w:color="auto"/>
      </w:divBdr>
    </w:div>
    <w:div w:id="1714846145">
      <w:bodyDiv w:val="1"/>
      <w:marLeft w:val="0"/>
      <w:marRight w:val="0"/>
      <w:marTop w:val="0"/>
      <w:marBottom w:val="0"/>
      <w:divBdr>
        <w:top w:val="none" w:sz="0" w:space="0" w:color="auto"/>
        <w:left w:val="none" w:sz="0" w:space="0" w:color="auto"/>
        <w:bottom w:val="none" w:sz="0" w:space="0" w:color="auto"/>
        <w:right w:val="none" w:sz="0" w:space="0" w:color="auto"/>
      </w:divBdr>
    </w:div>
    <w:div w:id="1724209139">
      <w:bodyDiv w:val="1"/>
      <w:marLeft w:val="0"/>
      <w:marRight w:val="0"/>
      <w:marTop w:val="0"/>
      <w:marBottom w:val="0"/>
      <w:divBdr>
        <w:top w:val="none" w:sz="0" w:space="0" w:color="auto"/>
        <w:left w:val="none" w:sz="0" w:space="0" w:color="auto"/>
        <w:bottom w:val="none" w:sz="0" w:space="0" w:color="auto"/>
        <w:right w:val="none" w:sz="0" w:space="0" w:color="auto"/>
      </w:divBdr>
    </w:div>
    <w:div w:id="1730808325">
      <w:bodyDiv w:val="1"/>
      <w:marLeft w:val="0"/>
      <w:marRight w:val="0"/>
      <w:marTop w:val="0"/>
      <w:marBottom w:val="0"/>
      <w:divBdr>
        <w:top w:val="none" w:sz="0" w:space="0" w:color="auto"/>
        <w:left w:val="none" w:sz="0" w:space="0" w:color="auto"/>
        <w:bottom w:val="none" w:sz="0" w:space="0" w:color="auto"/>
        <w:right w:val="none" w:sz="0" w:space="0" w:color="auto"/>
      </w:divBdr>
    </w:div>
    <w:div w:id="1731924430">
      <w:bodyDiv w:val="1"/>
      <w:marLeft w:val="0"/>
      <w:marRight w:val="0"/>
      <w:marTop w:val="0"/>
      <w:marBottom w:val="0"/>
      <w:divBdr>
        <w:top w:val="none" w:sz="0" w:space="0" w:color="auto"/>
        <w:left w:val="none" w:sz="0" w:space="0" w:color="auto"/>
        <w:bottom w:val="none" w:sz="0" w:space="0" w:color="auto"/>
        <w:right w:val="none" w:sz="0" w:space="0" w:color="auto"/>
      </w:divBdr>
    </w:div>
    <w:div w:id="1733045300">
      <w:bodyDiv w:val="1"/>
      <w:marLeft w:val="0"/>
      <w:marRight w:val="0"/>
      <w:marTop w:val="0"/>
      <w:marBottom w:val="0"/>
      <w:divBdr>
        <w:top w:val="none" w:sz="0" w:space="0" w:color="auto"/>
        <w:left w:val="none" w:sz="0" w:space="0" w:color="auto"/>
        <w:bottom w:val="none" w:sz="0" w:space="0" w:color="auto"/>
        <w:right w:val="none" w:sz="0" w:space="0" w:color="auto"/>
      </w:divBdr>
    </w:div>
    <w:div w:id="1733237601">
      <w:bodyDiv w:val="1"/>
      <w:marLeft w:val="0"/>
      <w:marRight w:val="0"/>
      <w:marTop w:val="0"/>
      <w:marBottom w:val="0"/>
      <w:divBdr>
        <w:top w:val="none" w:sz="0" w:space="0" w:color="auto"/>
        <w:left w:val="none" w:sz="0" w:space="0" w:color="auto"/>
        <w:bottom w:val="none" w:sz="0" w:space="0" w:color="auto"/>
        <w:right w:val="none" w:sz="0" w:space="0" w:color="auto"/>
      </w:divBdr>
    </w:div>
    <w:div w:id="1742560542">
      <w:bodyDiv w:val="1"/>
      <w:marLeft w:val="0"/>
      <w:marRight w:val="0"/>
      <w:marTop w:val="0"/>
      <w:marBottom w:val="0"/>
      <w:divBdr>
        <w:top w:val="none" w:sz="0" w:space="0" w:color="auto"/>
        <w:left w:val="none" w:sz="0" w:space="0" w:color="auto"/>
        <w:bottom w:val="none" w:sz="0" w:space="0" w:color="auto"/>
        <w:right w:val="none" w:sz="0" w:space="0" w:color="auto"/>
      </w:divBdr>
    </w:div>
    <w:div w:id="1750686677">
      <w:bodyDiv w:val="1"/>
      <w:marLeft w:val="0"/>
      <w:marRight w:val="0"/>
      <w:marTop w:val="0"/>
      <w:marBottom w:val="0"/>
      <w:divBdr>
        <w:top w:val="none" w:sz="0" w:space="0" w:color="auto"/>
        <w:left w:val="none" w:sz="0" w:space="0" w:color="auto"/>
        <w:bottom w:val="none" w:sz="0" w:space="0" w:color="auto"/>
        <w:right w:val="none" w:sz="0" w:space="0" w:color="auto"/>
      </w:divBdr>
    </w:div>
    <w:div w:id="1758012529">
      <w:bodyDiv w:val="1"/>
      <w:marLeft w:val="0"/>
      <w:marRight w:val="0"/>
      <w:marTop w:val="0"/>
      <w:marBottom w:val="0"/>
      <w:divBdr>
        <w:top w:val="none" w:sz="0" w:space="0" w:color="auto"/>
        <w:left w:val="none" w:sz="0" w:space="0" w:color="auto"/>
        <w:bottom w:val="none" w:sz="0" w:space="0" w:color="auto"/>
        <w:right w:val="none" w:sz="0" w:space="0" w:color="auto"/>
      </w:divBdr>
      <w:divsChild>
        <w:div w:id="1276595415">
          <w:marLeft w:val="0"/>
          <w:marRight w:val="0"/>
          <w:marTop w:val="0"/>
          <w:marBottom w:val="0"/>
          <w:divBdr>
            <w:top w:val="none" w:sz="0" w:space="0" w:color="auto"/>
            <w:left w:val="none" w:sz="0" w:space="0" w:color="auto"/>
            <w:bottom w:val="none" w:sz="0" w:space="0" w:color="auto"/>
            <w:right w:val="none" w:sz="0" w:space="0" w:color="auto"/>
          </w:divBdr>
          <w:divsChild>
            <w:div w:id="87870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024">
      <w:bodyDiv w:val="1"/>
      <w:marLeft w:val="0"/>
      <w:marRight w:val="0"/>
      <w:marTop w:val="0"/>
      <w:marBottom w:val="0"/>
      <w:divBdr>
        <w:top w:val="none" w:sz="0" w:space="0" w:color="auto"/>
        <w:left w:val="none" w:sz="0" w:space="0" w:color="auto"/>
        <w:bottom w:val="none" w:sz="0" w:space="0" w:color="auto"/>
        <w:right w:val="none" w:sz="0" w:space="0" w:color="auto"/>
      </w:divBdr>
    </w:div>
    <w:div w:id="1777404993">
      <w:bodyDiv w:val="1"/>
      <w:marLeft w:val="0"/>
      <w:marRight w:val="0"/>
      <w:marTop w:val="0"/>
      <w:marBottom w:val="0"/>
      <w:divBdr>
        <w:top w:val="none" w:sz="0" w:space="0" w:color="auto"/>
        <w:left w:val="none" w:sz="0" w:space="0" w:color="auto"/>
        <w:bottom w:val="none" w:sz="0" w:space="0" w:color="auto"/>
        <w:right w:val="none" w:sz="0" w:space="0" w:color="auto"/>
      </w:divBdr>
    </w:div>
    <w:div w:id="1778596961">
      <w:bodyDiv w:val="1"/>
      <w:marLeft w:val="0"/>
      <w:marRight w:val="0"/>
      <w:marTop w:val="0"/>
      <w:marBottom w:val="0"/>
      <w:divBdr>
        <w:top w:val="none" w:sz="0" w:space="0" w:color="auto"/>
        <w:left w:val="none" w:sz="0" w:space="0" w:color="auto"/>
        <w:bottom w:val="none" w:sz="0" w:space="0" w:color="auto"/>
        <w:right w:val="none" w:sz="0" w:space="0" w:color="auto"/>
      </w:divBdr>
      <w:divsChild>
        <w:div w:id="1474254692">
          <w:marLeft w:val="0"/>
          <w:marRight w:val="0"/>
          <w:marTop w:val="0"/>
          <w:marBottom w:val="0"/>
          <w:divBdr>
            <w:top w:val="none" w:sz="0" w:space="0" w:color="auto"/>
            <w:left w:val="none" w:sz="0" w:space="0" w:color="auto"/>
            <w:bottom w:val="none" w:sz="0" w:space="0" w:color="auto"/>
            <w:right w:val="none" w:sz="0" w:space="0" w:color="auto"/>
          </w:divBdr>
          <w:divsChild>
            <w:div w:id="1878010854">
              <w:marLeft w:val="0"/>
              <w:marRight w:val="0"/>
              <w:marTop w:val="0"/>
              <w:marBottom w:val="0"/>
              <w:divBdr>
                <w:top w:val="none" w:sz="0" w:space="0" w:color="auto"/>
                <w:left w:val="none" w:sz="0" w:space="0" w:color="auto"/>
                <w:bottom w:val="none" w:sz="0" w:space="0" w:color="auto"/>
                <w:right w:val="none" w:sz="0" w:space="0" w:color="auto"/>
              </w:divBdr>
              <w:divsChild>
                <w:div w:id="542643047">
                  <w:marLeft w:val="0"/>
                  <w:marRight w:val="0"/>
                  <w:marTop w:val="0"/>
                  <w:marBottom w:val="0"/>
                  <w:divBdr>
                    <w:top w:val="none" w:sz="0" w:space="0" w:color="auto"/>
                    <w:left w:val="none" w:sz="0" w:space="0" w:color="auto"/>
                    <w:bottom w:val="none" w:sz="0" w:space="0" w:color="auto"/>
                    <w:right w:val="none" w:sz="0" w:space="0" w:color="auto"/>
                  </w:divBdr>
                </w:div>
              </w:divsChild>
            </w:div>
            <w:div w:id="928080585">
              <w:marLeft w:val="0"/>
              <w:marRight w:val="0"/>
              <w:marTop w:val="0"/>
              <w:marBottom w:val="0"/>
              <w:divBdr>
                <w:top w:val="none" w:sz="0" w:space="0" w:color="auto"/>
                <w:left w:val="none" w:sz="0" w:space="0" w:color="auto"/>
                <w:bottom w:val="none" w:sz="0" w:space="0" w:color="auto"/>
                <w:right w:val="none" w:sz="0" w:space="0" w:color="auto"/>
              </w:divBdr>
            </w:div>
          </w:divsChild>
        </w:div>
        <w:div w:id="1018117735">
          <w:marLeft w:val="0"/>
          <w:marRight w:val="0"/>
          <w:marTop w:val="0"/>
          <w:marBottom w:val="0"/>
          <w:divBdr>
            <w:top w:val="none" w:sz="0" w:space="0" w:color="auto"/>
            <w:left w:val="none" w:sz="0" w:space="0" w:color="auto"/>
            <w:bottom w:val="none" w:sz="0" w:space="0" w:color="auto"/>
            <w:right w:val="none" w:sz="0" w:space="0" w:color="auto"/>
          </w:divBdr>
          <w:divsChild>
            <w:div w:id="2092315051">
              <w:marLeft w:val="0"/>
              <w:marRight w:val="0"/>
              <w:marTop w:val="0"/>
              <w:marBottom w:val="0"/>
              <w:divBdr>
                <w:top w:val="none" w:sz="0" w:space="0" w:color="auto"/>
                <w:left w:val="none" w:sz="0" w:space="0" w:color="auto"/>
                <w:bottom w:val="none" w:sz="0" w:space="0" w:color="auto"/>
                <w:right w:val="none" w:sz="0" w:space="0" w:color="auto"/>
              </w:divBdr>
              <w:divsChild>
                <w:div w:id="1022246012">
                  <w:marLeft w:val="0"/>
                  <w:marRight w:val="0"/>
                  <w:marTop w:val="0"/>
                  <w:marBottom w:val="0"/>
                  <w:divBdr>
                    <w:top w:val="none" w:sz="0" w:space="0" w:color="auto"/>
                    <w:left w:val="none" w:sz="0" w:space="0" w:color="auto"/>
                    <w:bottom w:val="none" w:sz="0" w:space="0" w:color="auto"/>
                    <w:right w:val="none" w:sz="0" w:space="0" w:color="auto"/>
                  </w:divBdr>
                </w:div>
              </w:divsChild>
            </w:div>
            <w:div w:id="1994790271">
              <w:marLeft w:val="0"/>
              <w:marRight w:val="0"/>
              <w:marTop w:val="0"/>
              <w:marBottom w:val="0"/>
              <w:divBdr>
                <w:top w:val="none" w:sz="0" w:space="0" w:color="auto"/>
                <w:left w:val="none" w:sz="0" w:space="0" w:color="auto"/>
                <w:bottom w:val="none" w:sz="0" w:space="0" w:color="auto"/>
                <w:right w:val="none" w:sz="0" w:space="0" w:color="auto"/>
              </w:divBdr>
            </w:div>
          </w:divsChild>
        </w:div>
        <w:div w:id="1879320878">
          <w:marLeft w:val="0"/>
          <w:marRight w:val="0"/>
          <w:marTop w:val="0"/>
          <w:marBottom w:val="0"/>
          <w:divBdr>
            <w:top w:val="none" w:sz="0" w:space="0" w:color="auto"/>
            <w:left w:val="none" w:sz="0" w:space="0" w:color="auto"/>
            <w:bottom w:val="none" w:sz="0" w:space="0" w:color="auto"/>
            <w:right w:val="none" w:sz="0" w:space="0" w:color="auto"/>
          </w:divBdr>
          <w:divsChild>
            <w:div w:id="873494133">
              <w:marLeft w:val="0"/>
              <w:marRight w:val="0"/>
              <w:marTop w:val="0"/>
              <w:marBottom w:val="0"/>
              <w:divBdr>
                <w:top w:val="none" w:sz="0" w:space="0" w:color="auto"/>
                <w:left w:val="none" w:sz="0" w:space="0" w:color="auto"/>
                <w:bottom w:val="none" w:sz="0" w:space="0" w:color="auto"/>
                <w:right w:val="none" w:sz="0" w:space="0" w:color="auto"/>
              </w:divBdr>
              <w:divsChild>
                <w:div w:id="218513213">
                  <w:marLeft w:val="0"/>
                  <w:marRight w:val="0"/>
                  <w:marTop w:val="0"/>
                  <w:marBottom w:val="0"/>
                  <w:divBdr>
                    <w:top w:val="none" w:sz="0" w:space="0" w:color="auto"/>
                    <w:left w:val="none" w:sz="0" w:space="0" w:color="auto"/>
                    <w:bottom w:val="none" w:sz="0" w:space="0" w:color="auto"/>
                    <w:right w:val="none" w:sz="0" w:space="0" w:color="auto"/>
                  </w:divBdr>
                </w:div>
              </w:divsChild>
            </w:div>
            <w:div w:id="3624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59288">
      <w:bodyDiv w:val="1"/>
      <w:marLeft w:val="0"/>
      <w:marRight w:val="0"/>
      <w:marTop w:val="0"/>
      <w:marBottom w:val="0"/>
      <w:divBdr>
        <w:top w:val="none" w:sz="0" w:space="0" w:color="auto"/>
        <w:left w:val="none" w:sz="0" w:space="0" w:color="auto"/>
        <w:bottom w:val="none" w:sz="0" w:space="0" w:color="auto"/>
        <w:right w:val="none" w:sz="0" w:space="0" w:color="auto"/>
      </w:divBdr>
    </w:div>
    <w:div w:id="1809784119">
      <w:bodyDiv w:val="1"/>
      <w:marLeft w:val="0"/>
      <w:marRight w:val="0"/>
      <w:marTop w:val="0"/>
      <w:marBottom w:val="0"/>
      <w:divBdr>
        <w:top w:val="none" w:sz="0" w:space="0" w:color="auto"/>
        <w:left w:val="none" w:sz="0" w:space="0" w:color="auto"/>
        <w:bottom w:val="none" w:sz="0" w:space="0" w:color="auto"/>
        <w:right w:val="none" w:sz="0" w:space="0" w:color="auto"/>
      </w:divBdr>
    </w:div>
    <w:div w:id="1818037447">
      <w:bodyDiv w:val="1"/>
      <w:marLeft w:val="0"/>
      <w:marRight w:val="0"/>
      <w:marTop w:val="0"/>
      <w:marBottom w:val="0"/>
      <w:divBdr>
        <w:top w:val="none" w:sz="0" w:space="0" w:color="auto"/>
        <w:left w:val="none" w:sz="0" w:space="0" w:color="auto"/>
        <w:bottom w:val="none" w:sz="0" w:space="0" w:color="auto"/>
        <w:right w:val="none" w:sz="0" w:space="0" w:color="auto"/>
      </w:divBdr>
    </w:div>
    <w:div w:id="1818566750">
      <w:bodyDiv w:val="1"/>
      <w:marLeft w:val="0"/>
      <w:marRight w:val="0"/>
      <w:marTop w:val="0"/>
      <w:marBottom w:val="0"/>
      <w:divBdr>
        <w:top w:val="none" w:sz="0" w:space="0" w:color="auto"/>
        <w:left w:val="none" w:sz="0" w:space="0" w:color="auto"/>
        <w:bottom w:val="none" w:sz="0" w:space="0" w:color="auto"/>
        <w:right w:val="none" w:sz="0" w:space="0" w:color="auto"/>
      </w:divBdr>
    </w:div>
    <w:div w:id="1825463444">
      <w:bodyDiv w:val="1"/>
      <w:marLeft w:val="0"/>
      <w:marRight w:val="0"/>
      <w:marTop w:val="0"/>
      <w:marBottom w:val="0"/>
      <w:divBdr>
        <w:top w:val="none" w:sz="0" w:space="0" w:color="auto"/>
        <w:left w:val="none" w:sz="0" w:space="0" w:color="auto"/>
        <w:bottom w:val="none" w:sz="0" w:space="0" w:color="auto"/>
        <w:right w:val="none" w:sz="0" w:space="0" w:color="auto"/>
      </w:divBdr>
      <w:divsChild>
        <w:div w:id="542448855">
          <w:marLeft w:val="0"/>
          <w:marRight w:val="0"/>
          <w:marTop w:val="0"/>
          <w:marBottom w:val="0"/>
          <w:divBdr>
            <w:top w:val="none" w:sz="0" w:space="0" w:color="auto"/>
            <w:left w:val="none" w:sz="0" w:space="0" w:color="auto"/>
            <w:bottom w:val="none" w:sz="0" w:space="0" w:color="auto"/>
            <w:right w:val="none" w:sz="0" w:space="0" w:color="auto"/>
          </w:divBdr>
          <w:divsChild>
            <w:div w:id="5376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7184">
      <w:bodyDiv w:val="1"/>
      <w:marLeft w:val="0"/>
      <w:marRight w:val="0"/>
      <w:marTop w:val="0"/>
      <w:marBottom w:val="0"/>
      <w:divBdr>
        <w:top w:val="none" w:sz="0" w:space="0" w:color="auto"/>
        <w:left w:val="none" w:sz="0" w:space="0" w:color="auto"/>
        <w:bottom w:val="none" w:sz="0" w:space="0" w:color="auto"/>
        <w:right w:val="none" w:sz="0" w:space="0" w:color="auto"/>
      </w:divBdr>
    </w:div>
    <w:div w:id="1831825198">
      <w:bodyDiv w:val="1"/>
      <w:marLeft w:val="0"/>
      <w:marRight w:val="0"/>
      <w:marTop w:val="0"/>
      <w:marBottom w:val="0"/>
      <w:divBdr>
        <w:top w:val="none" w:sz="0" w:space="0" w:color="auto"/>
        <w:left w:val="none" w:sz="0" w:space="0" w:color="auto"/>
        <w:bottom w:val="none" w:sz="0" w:space="0" w:color="auto"/>
        <w:right w:val="none" w:sz="0" w:space="0" w:color="auto"/>
      </w:divBdr>
      <w:divsChild>
        <w:div w:id="1750342319">
          <w:marLeft w:val="0"/>
          <w:marRight w:val="0"/>
          <w:marTop w:val="0"/>
          <w:marBottom w:val="0"/>
          <w:divBdr>
            <w:top w:val="none" w:sz="0" w:space="0" w:color="auto"/>
            <w:left w:val="none" w:sz="0" w:space="0" w:color="auto"/>
            <w:bottom w:val="none" w:sz="0" w:space="0" w:color="auto"/>
            <w:right w:val="none" w:sz="0" w:space="0" w:color="auto"/>
          </w:divBdr>
          <w:divsChild>
            <w:div w:id="883827450">
              <w:marLeft w:val="0"/>
              <w:marRight w:val="0"/>
              <w:marTop w:val="0"/>
              <w:marBottom w:val="0"/>
              <w:divBdr>
                <w:top w:val="none" w:sz="0" w:space="0" w:color="auto"/>
                <w:left w:val="none" w:sz="0" w:space="0" w:color="auto"/>
                <w:bottom w:val="none" w:sz="0" w:space="0" w:color="auto"/>
                <w:right w:val="none" w:sz="0" w:space="0" w:color="auto"/>
              </w:divBdr>
              <w:divsChild>
                <w:div w:id="790048866">
                  <w:marLeft w:val="0"/>
                  <w:marRight w:val="0"/>
                  <w:marTop w:val="0"/>
                  <w:marBottom w:val="0"/>
                  <w:divBdr>
                    <w:top w:val="none" w:sz="0" w:space="0" w:color="auto"/>
                    <w:left w:val="none" w:sz="0" w:space="0" w:color="auto"/>
                    <w:bottom w:val="none" w:sz="0" w:space="0" w:color="auto"/>
                    <w:right w:val="none" w:sz="0" w:space="0" w:color="auto"/>
                  </w:divBdr>
                  <w:divsChild>
                    <w:div w:id="1776292236">
                      <w:marLeft w:val="0"/>
                      <w:marRight w:val="0"/>
                      <w:marTop w:val="0"/>
                      <w:marBottom w:val="0"/>
                      <w:divBdr>
                        <w:top w:val="none" w:sz="0" w:space="0" w:color="auto"/>
                        <w:left w:val="none" w:sz="0" w:space="0" w:color="auto"/>
                        <w:bottom w:val="none" w:sz="0" w:space="0" w:color="auto"/>
                        <w:right w:val="none" w:sz="0" w:space="0" w:color="auto"/>
                      </w:divBdr>
                      <w:divsChild>
                        <w:div w:id="436217381">
                          <w:marLeft w:val="0"/>
                          <w:marRight w:val="0"/>
                          <w:marTop w:val="0"/>
                          <w:marBottom w:val="0"/>
                          <w:divBdr>
                            <w:top w:val="none" w:sz="0" w:space="0" w:color="auto"/>
                            <w:left w:val="none" w:sz="0" w:space="0" w:color="auto"/>
                            <w:bottom w:val="none" w:sz="0" w:space="0" w:color="auto"/>
                            <w:right w:val="none" w:sz="0" w:space="0" w:color="auto"/>
                          </w:divBdr>
                          <w:divsChild>
                            <w:div w:id="1140000893">
                              <w:marLeft w:val="0"/>
                              <w:marRight w:val="0"/>
                              <w:marTop w:val="0"/>
                              <w:marBottom w:val="0"/>
                              <w:divBdr>
                                <w:top w:val="none" w:sz="0" w:space="0" w:color="auto"/>
                                <w:left w:val="none" w:sz="0" w:space="0" w:color="auto"/>
                                <w:bottom w:val="none" w:sz="0" w:space="0" w:color="auto"/>
                                <w:right w:val="none" w:sz="0" w:space="0" w:color="auto"/>
                              </w:divBdr>
                              <w:divsChild>
                                <w:div w:id="100684597">
                                  <w:marLeft w:val="0"/>
                                  <w:marRight w:val="0"/>
                                  <w:marTop w:val="0"/>
                                  <w:marBottom w:val="0"/>
                                  <w:divBdr>
                                    <w:top w:val="none" w:sz="0" w:space="0" w:color="auto"/>
                                    <w:left w:val="none" w:sz="0" w:space="0" w:color="auto"/>
                                    <w:bottom w:val="none" w:sz="0" w:space="0" w:color="auto"/>
                                    <w:right w:val="none" w:sz="0" w:space="0" w:color="auto"/>
                                  </w:divBdr>
                                  <w:divsChild>
                                    <w:div w:id="50275838">
                                      <w:marLeft w:val="0"/>
                                      <w:marRight w:val="0"/>
                                      <w:marTop w:val="0"/>
                                      <w:marBottom w:val="0"/>
                                      <w:divBdr>
                                        <w:top w:val="none" w:sz="0" w:space="0" w:color="auto"/>
                                        <w:left w:val="none" w:sz="0" w:space="0" w:color="auto"/>
                                        <w:bottom w:val="none" w:sz="0" w:space="0" w:color="auto"/>
                                        <w:right w:val="none" w:sz="0" w:space="0" w:color="auto"/>
                                      </w:divBdr>
                                      <w:divsChild>
                                        <w:div w:id="15401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324179">
                              <w:marLeft w:val="0"/>
                              <w:marRight w:val="0"/>
                              <w:marTop w:val="0"/>
                              <w:marBottom w:val="0"/>
                              <w:divBdr>
                                <w:top w:val="none" w:sz="0" w:space="0" w:color="auto"/>
                                <w:left w:val="none" w:sz="0" w:space="0" w:color="auto"/>
                                <w:bottom w:val="none" w:sz="0" w:space="0" w:color="auto"/>
                                <w:right w:val="none" w:sz="0" w:space="0" w:color="auto"/>
                              </w:divBdr>
                              <w:divsChild>
                                <w:div w:id="259871938">
                                  <w:marLeft w:val="0"/>
                                  <w:marRight w:val="0"/>
                                  <w:marTop w:val="0"/>
                                  <w:marBottom w:val="0"/>
                                  <w:divBdr>
                                    <w:top w:val="none" w:sz="0" w:space="0" w:color="auto"/>
                                    <w:left w:val="none" w:sz="0" w:space="0" w:color="auto"/>
                                    <w:bottom w:val="none" w:sz="0" w:space="0" w:color="auto"/>
                                    <w:right w:val="none" w:sz="0" w:space="0" w:color="auto"/>
                                  </w:divBdr>
                                  <w:divsChild>
                                    <w:div w:id="511141635">
                                      <w:marLeft w:val="0"/>
                                      <w:marRight w:val="0"/>
                                      <w:marTop w:val="0"/>
                                      <w:marBottom w:val="0"/>
                                      <w:divBdr>
                                        <w:top w:val="none" w:sz="0" w:space="0" w:color="auto"/>
                                        <w:left w:val="none" w:sz="0" w:space="0" w:color="auto"/>
                                        <w:bottom w:val="none" w:sz="0" w:space="0" w:color="auto"/>
                                        <w:right w:val="none" w:sz="0" w:space="0" w:color="auto"/>
                                      </w:divBdr>
                                      <w:divsChild>
                                        <w:div w:id="5074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9419244">
          <w:marLeft w:val="0"/>
          <w:marRight w:val="0"/>
          <w:marTop w:val="0"/>
          <w:marBottom w:val="0"/>
          <w:divBdr>
            <w:top w:val="none" w:sz="0" w:space="0" w:color="auto"/>
            <w:left w:val="none" w:sz="0" w:space="0" w:color="auto"/>
            <w:bottom w:val="none" w:sz="0" w:space="0" w:color="auto"/>
            <w:right w:val="none" w:sz="0" w:space="0" w:color="auto"/>
          </w:divBdr>
          <w:divsChild>
            <w:div w:id="1738816682">
              <w:marLeft w:val="0"/>
              <w:marRight w:val="0"/>
              <w:marTop w:val="0"/>
              <w:marBottom w:val="0"/>
              <w:divBdr>
                <w:top w:val="none" w:sz="0" w:space="0" w:color="auto"/>
                <w:left w:val="none" w:sz="0" w:space="0" w:color="auto"/>
                <w:bottom w:val="none" w:sz="0" w:space="0" w:color="auto"/>
                <w:right w:val="none" w:sz="0" w:space="0" w:color="auto"/>
              </w:divBdr>
              <w:divsChild>
                <w:div w:id="2082098794">
                  <w:marLeft w:val="0"/>
                  <w:marRight w:val="0"/>
                  <w:marTop w:val="0"/>
                  <w:marBottom w:val="0"/>
                  <w:divBdr>
                    <w:top w:val="none" w:sz="0" w:space="0" w:color="auto"/>
                    <w:left w:val="none" w:sz="0" w:space="0" w:color="auto"/>
                    <w:bottom w:val="none" w:sz="0" w:space="0" w:color="auto"/>
                    <w:right w:val="none" w:sz="0" w:space="0" w:color="auto"/>
                  </w:divBdr>
                  <w:divsChild>
                    <w:div w:id="185024289">
                      <w:marLeft w:val="0"/>
                      <w:marRight w:val="0"/>
                      <w:marTop w:val="0"/>
                      <w:marBottom w:val="0"/>
                      <w:divBdr>
                        <w:top w:val="none" w:sz="0" w:space="0" w:color="auto"/>
                        <w:left w:val="none" w:sz="0" w:space="0" w:color="auto"/>
                        <w:bottom w:val="none" w:sz="0" w:space="0" w:color="auto"/>
                        <w:right w:val="none" w:sz="0" w:space="0" w:color="auto"/>
                      </w:divBdr>
                      <w:divsChild>
                        <w:div w:id="93284573">
                          <w:marLeft w:val="0"/>
                          <w:marRight w:val="0"/>
                          <w:marTop w:val="0"/>
                          <w:marBottom w:val="0"/>
                          <w:divBdr>
                            <w:top w:val="none" w:sz="0" w:space="0" w:color="auto"/>
                            <w:left w:val="none" w:sz="0" w:space="0" w:color="auto"/>
                            <w:bottom w:val="none" w:sz="0" w:space="0" w:color="auto"/>
                            <w:right w:val="none" w:sz="0" w:space="0" w:color="auto"/>
                          </w:divBdr>
                          <w:divsChild>
                            <w:div w:id="1630934541">
                              <w:marLeft w:val="0"/>
                              <w:marRight w:val="0"/>
                              <w:marTop w:val="0"/>
                              <w:marBottom w:val="0"/>
                              <w:divBdr>
                                <w:top w:val="none" w:sz="0" w:space="0" w:color="auto"/>
                                <w:left w:val="none" w:sz="0" w:space="0" w:color="auto"/>
                                <w:bottom w:val="none" w:sz="0" w:space="0" w:color="auto"/>
                                <w:right w:val="none" w:sz="0" w:space="0" w:color="auto"/>
                              </w:divBdr>
                              <w:divsChild>
                                <w:div w:id="1128549304">
                                  <w:marLeft w:val="0"/>
                                  <w:marRight w:val="0"/>
                                  <w:marTop w:val="0"/>
                                  <w:marBottom w:val="0"/>
                                  <w:divBdr>
                                    <w:top w:val="none" w:sz="0" w:space="0" w:color="auto"/>
                                    <w:left w:val="none" w:sz="0" w:space="0" w:color="auto"/>
                                    <w:bottom w:val="none" w:sz="0" w:space="0" w:color="auto"/>
                                    <w:right w:val="none" w:sz="0" w:space="0" w:color="auto"/>
                                  </w:divBdr>
                                  <w:divsChild>
                                    <w:div w:id="745999990">
                                      <w:marLeft w:val="0"/>
                                      <w:marRight w:val="0"/>
                                      <w:marTop w:val="0"/>
                                      <w:marBottom w:val="0"/>
                                      <w:divBdr>
                                        <w:top w:val="none" w:sz="0" w:space="0" w:color="auto"/>
                                        <w:left w:val="none" w:sz="0" w:space="0" w:color="auto"/>
                                        <w:bottom w:val="none" w:sz="0" w:space="0" w:color="auto"/>
                                        <w:right w:val="none" w:sz="0" w:space="0" w:color="auto"/>
                                      </w:divBdr>
                                      <w:divsChild>
                                        <w:div w:id="1765299971">
                                          <w:marLeft w:val="0"/>
                                          <w:marRight w:val="0"/>
                                          <w:marTop w:val="0"/>
                                          <w:marBottom w:val="0"/>
                                          <w:divBdr>
                                            <w:top w:val="none" w:sz="0" w:space="0" w:color="auto"/>
                                            <w:left w:val="none" w:sz="0" w:space="0" w:color="auto"/>
                                            <w:bottom w:val="none" w:sz="0" w:space="0" w:color="auto"/>
                                            <w:right w:val="none" w:sz="0" w:space="0" w:color="auto"/>
                                          </w:divBdr>
                                          <w:divsChild>
                                            <w:div w:id="7669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5888233">
          <w:marLeft w:val="0"/>
          <w:marRight w:val="0"/>
          <w:marTop w:val="0"/>
          <w:marBottom w:val="0"/>
          <w:divBdr>
            <w:top w:val="none" w:sz="0" w:space="0" w:color="auto"/>
            <w:left w:val="none" w:sz="0" w:space="0" w:color="auto"/>
            <w:bottom w:val="none" w:sz="0" w:space="0" w:color="auto"/>
            <w:right w:val="none" w:sz="0" w:space="0" w:color="auto"/>
          </w:divBdr>
          <w:divsChild>
            <w:div w:id="349180913">
              <w:marLeft w:val="0"/>
              <w:marRight w:val="0"/>
              <w:marTop w:val="0"/>
              <w:marBottom w:val="0"/>
              <w:divBdr>
                <w:top w:val="none" w:sz="0" w:space="0" w:color="auto"/>
                <w:left w:val="none" w:sz="0" w:space="0" w:color="auto"/>
                <w:bottom w:val="none" w:sz="0" w:space="0" w:color="auto"/>
                <w:right w:val="none" w:sz="0" w:space="0" w:color="auto"/>
              </w:divBdr>
              <w:divsChild>
                <w:div w:id="1461455406">
                  <w:marLeft w:val="0"/>
                  <w:marRight w:val="0"/>
                  <w:marTop w:val="0"/>
                  <w:marBottom w:val="0"/>
                  <w:divBdr>
                    <w:top w:val="none" w:sz="0" w:space="0" w:color="auto"/>
                    <w:left w:val="none" w:sz="0" w:space="0" w:color="auto"/>
                    <w:bottom w:val="none" w:sz="0" w:space="0" w:color="auto"/>
                    <w:right w:val="none" w:sz="0" w:space="0" w:color="auto"/>
                  </w:divBdr>
                  <w:divsChild>
                    <w:div w:id="2042121954">
                      <w:marLeft w:val="0"/>
                      <w:marRight w:val="0"/>
                      <w:marTop w:val="0"/>
                      <w:marBottom w:val="0"/>
                      <w:divBdr>
                        <w:top w:val="none" w:sz="0" w:space="0" w:color="auto"/>
                        <w:left w:val="none" w:sz="0" w:space="0" w:color="auto"/>
                        <w:bottom w:val="none" w:sz="0" w:space="0" w:color="auto"/>
                        <w:right w:val="none" w:sz="0" w:space="0" w:color="auto"/>
                      </w:divBdr>
                      <w:divsChild>
                        <w:div w:id="1356081878">
                          <w:marLeft w:val="0"/>
                          <w:marRight w:val="0"/>
                          <w:marTop w:val="0"/>
                          <w:marBottom w:val="0"/>
                          <w:divBdr>
                            <w:top w:val="none" w:sz="0" w:space="0" w:color="auto"/>
                            <w:left w:val="none" w:sz="0" w:space="0" w:color="auto"/>
                            <w:bottom w:val="none" w:sz="0" w:space="0" w:color="auto"/>
                            <w:right w:val="none" w:sz="0" w:space="0" w:color="auto"/>
                          </w:divBdr>
                          <w:divsChild>
                            <w:div w:id="1803496470">
                              <w:marLeft w:val="0"/>
                              <w:marRight w:val="0"/>
                              <w:marTop w:val="0"/>
                              <w:marBottom w:val="0"/>
                              <w:divBdr>
                                <w:top w:val="none" w:sz="0" w:space="0" w:color="auto"/>
                                <w:left w:val="none" w:sz="0" w:space="0" w:color="auto"/>
                                <w:bottom w:val="none" w:sz="0" w:space="0" w:color="auto"/>
                                <w:right w:val="none" w:sz="0" w:space="0" w:color="auto"/>
                              </w:divBdr>
                              <w:divsChild>
                                <w:div w:id="1254508809">
                                  <w:marLeft w:val="0"/>
                                  <w:marRight w:val="0"/>
                                  <w:marTop w:val="0"/>
                                  <w:marBottom w:val="0"/>
                                  <w:divBdr>
                                    <w:top w:val="none" w:sz="0" w:space="0" w:color="auto"/>
                                    <w:left w:val="none" w:sz="0" w:space="0" w:color="auto"/>
                                    <w:bottom w:val="none" w:sz="0" w:space="0" w:color="auto"/>
                                    <w:right w:val="none" w:sz="0" w:space="0" w:color="auto"/>
                                  </w:divBdr>
                                  <w:divsChild>
                                    <w:div w:id="17261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622840">
                      <w:marLeft w:val="0"/>
                      <w:marRight w:val="0"/>
                      <w:marTop w:val="0"/>
                      <w:marBottom w:val="0"/>
                      <w:divBdr>
                        <w:top w:val="none" w:sz="0" w:space="0" w:color="auto"/>
                        <w:left w:val="none" w:sz="0" w:space="0" w:color="auto"/>
                        <w:bottom w:val="none" w:sz="0" w:space="0" w:color="auto"/>
                        <w:right w:val="none" w:sz="0" w:space="0" w:color="auto"/>
                      </w:divBdr>
                      <w:divsChild>
                        <w:div w:id="1037512450">
                          <w:marLeft w:val="0"/>
                          <w:marRight w:val="0"/>
                          <w:marTop w:val="0"/>
                          <w:marBottom w:val="0"/>
                          <w:divBdr>
                            <w:top w:val="none" w:sz="0" w:space="0" w:color="auto"/>
                            <w:left w:val="none" w:sz="0" w:space="0" w:color="auto"/>
                            <w:bottom w:val="none" w:sz="0" w:space="0" w:color="auto"/>
                            <w:right w:val="none" w:sz="0" w:space="0" w:color="auto"/>
                          </w:divBdr>
                          <w:divsChild>
                            <w:div w:id="1844203218">
                              <w:marLeft w:val="0"/>
                              <w:marRight w:val="0"/>
                              <w:marTop w:val="0"/>
                              <w:marBottom w:val="0"/>
                              <w:divBdr>
                                <w:top w:val="none" w:sz="0" w:space="0" w:color="auto"/>
                                <w:left w:val="none" w:sz="0" w:space="0" w:color="auto"/>
                                <w:bottom w:val="none" w:sz="0" w:space="0" w:color="auto"/>
                                <w:right w:val="none" w:sz="0" w:space="0" w:color="auto"/>
                              </w:divBdr>
                              <w:divsChild>
                                <w:div w:id="121271440">
                                  <w:marLeft w:val="0"/>
                                  <w:marRight w:val="0"/>
                                  <w:marTop w:val="0"/>
                                  <w:marBottom w:val="0"/>
                                  <w:divBdr>
                                    <w:top w:val="none" w:sz="0" w:space="0" w:color="auto"/>
                                    <w:left w:val="none" w:sz="0" w:space="0" w:color="auto"/>
                                    <w:bottom w:val="none" w:sz="0" w:space="0" w:color="auto"/>
                                    <w:right w:val="none" w:sz="0" w:space="0" w:color="auto"/>
                                  </w:divBdr>
                                  <w:divsChild>
                                    <w:div w:id="1553299331">
                                      <w:marLeft w:val="0"/>
                                      <w:marRight w:val="0"/>
                                      <w:marTop w:val="0"/>
                                      <w:marBottom w:val="0"/>
                                      <w:divBdr>
                                        <w:top w:val="none" w:sz="0" w:space="0" w:color="auto"/>
                                        <w:left w:val="none" w:sz="0" w:space="0" w:color="auto"/>
                                        <w:bottom w:val="none" w:sz="0" w:space="0" w:color="auto"/>
                                        <w:right w:val="none" w:sz="0" w:space="0" w:color="auto"/>
                                      </w:divBdr>
                                      <w:divsChild>
                                        <w:div w:id="9390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146683">
                              <w:marLeft w:val="0"/>
                              <w:marRight w:val="0"/>
                              <w:marTop w:val="0"/>
                              <w:marBottom w:val="0"/>
                              <w:divBdr>
                                <w:top w:val="none" w:sz="0" w:space="0" w:color="auto"/>
                                <w:left w:val="none" w:sz="0" w:space="0" w:color="auto"/>
                                <w:bottom w:val="none" w:sz="0" w:space="0" w:color="auto"/>
                                <w:right w:val="none" w:sz="0" w:space="0" w:color="auto"/>
                              </w:divBdr>
                              <w:divsChild>
                                <w:div w:id="407727920">
                                  <w:marLeft w:val="0"/>
                                  <w:marRight w:val="0"/>
                                  <w:marTop w:val="0"/>
                                  <w:marBottom w:val="0"/>
                                  <w:divBdr>
                                    <w:top w:val="none" w:sz="0" w:space="0" w:color="auto"/>
                                    <w:left w:val="none" w:sz="0" w:space="0" w:color="auto"/>
                                    <w:bottom w:val="none" w:sz="0" w:space="0" w:color="auto"/>
                                    <w:right w:val="none" w:sz="0" w:space="0" w:color="auto"/>
                                  </w:divBdr>
                                  <w:divsChild>
                                    <w:div w:id="431781470">
                                      <w:marLeft w:val="0"/>
                                      <w:marRight w:val="0"/>
                                      <w:marTop w:val="0"/>
                                      <w:marBottom w:val="0"/>
                                      <w:divBdr>
                                        <w:top w:val="none" w:sz="0" w:space="0" w:color="auto"/>
                                        <w:left w:val="none" w:sz="0" w:space="0" w:color="auto"/>
                                        <w:bottom w:val="none" w:sz="0" w:space="0" w:color="auto"/>
                                        <w:right w:val="none" w:sz="0" w:space="0" w:color="auto"/>
                                      </w:divBdr>
                                      <w:divsChild>
                                        <w:div w:id="20570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4469688">
      <w:bodyDiv w:val="1"/>
      <w:marLeft w:val="0"/>
      <w:marRight w:val="0"/>
      <w:marTop w:val="0"/>
      <w:marBottom w:val="0"/>
      <w:divBdr>
        <w:top w:val="none" w:sz="0" w:space="0" w:color="auto"/>
        <w:left w:val="none" w:sz="0" w:space="0" w:color="auto"/>
        <w:bottom w:val="none" w:sz="0" w:space="0" w:color="auto"/>
        <w:right w:val="none" w:sz="0" w:space="0" w:color="auto"/>
      </w:divBdr>
    </w:div>
    <w:div w:id="1844854961">
      <w:bodyDiv w:val="1"/>
      <w:marLeft w:val="0"/>
      <w:marRight w:val="0"/>
      <w:marTop w:val="0"/>
      <w:marBottom w:val="0"/>
      <w:divBdr>
        <w:top w:val="none" w:sz="0" w:space="0" w:color="auto"/>
        <w:left w:val="none" w:sz="0" w:space="0" w:color="auto"/>
        <w:bottom w:val="none" w:sz="0" w:space="0" w:color="auto"/>
        <w:right w:val="none" w:sz="0" w:space="0" w:color="auto"/>
      </w:divBdr>
    </w:div>
    <w:div w:id="1852328979">
      <w:bodyDiv w:val="1"/>
      <w:marLeft w:val="0"/>
      <w:marRight w:val="0"/>
      <w:marTop w:val="0"/>
      <w:marBottom w:val="0"/>
      <w:divBdr>
        <w:top w:val="none" w:sz="0" w:space="0" w:color="auto"/>
        <w:left w:val="none" w:sz="0" w:space="0" w:color="auto"/>
        <w:bottom w:val="none" w:sz="0" w:space="0" w:color="auto"/>
        <w:right w:val="none" w:sz="0" w:space="0" w:color="auto"/>
      </w:divBdr>
      <w:divsChild>
        <w:div w:id="1309095329">
          <w:marLeft w:val="0"/>
          <w:marRight w:val="0"/>
          <w:marTop w:val="0"/>
          <w:marBottom w:val="0"/>
          <w:divBdr>
            <w:top w:val="none" w:sz="0" w:space="0" w:color="auto"/>
            <w:left w:val="none" w:sz="0" w:space="0" w:color="auto"/>
            <w:bottom w:val="none" w:sz="0" w:space="0" w:color="auto"/>
            <w:right w:val="none" w:sz="0" w:space="0" w:color="auto"/>
          </w:divBdr>
          <w:divsChild>
            <w:div w:id="2000649420">
              <w:marLeft w:val="0"/>
              <w:marRight w:val="0"/>
              <w:marTop w:val="0"/>
              <w:marBottom w:val="0"/>
              <w:divBdr>
                <w:top w:val="none" w:sz="0" w:space="0" w:color="auto"/>
                <w:left w:val="none" w:sz="0" w:space="0" w:color="auto"/>
                <w:bottom w:val="none" w:sz="0" w:space="0" w:color="auto"/>
                <w:right w:val="none" w:sz="0" w:space="0" w:color="auto"/>
              </w:divBdr>
            </w:div>
            <w:div w:id="1357928380">
              <w:marLeft w:val="0"/>
              <w:marRight w:val="0"/>
              <w:marTop w:val="0"/>
              <w:marBottom w:val="0"/>
              <w:divBdr>
                <w:top w:val="none" w:sz="0" w:space="0" w:color="auto"/>
                <w:left w:val="none" w:sz="0" w:space="0" w:color="auto"/>
                <w:bottom w:val="none" w:sz="0" w:space="0" w:color="auto"/>
                <w:right w:val="none" w:sz="0" w:space="0" w:color="auto"/>
              </w:divBdr>
            </w:div>
            <w:div w:id="1696809880">
              <w:marLeft w:val="0"/>
              <w:marRight w:val="0"/>
              <w:marTop w:val="0"/>
              <w:marBottom w:val="0"/>
              <w:divBdr>
                <w:top w:val="none" w:sz="0" w:space="0" w:color="auto"/>
                <w:left w:val="none" w:sz="0" w:space="0" w:color="auto"/>
                <w:bottom w:val="none" w:sz="0" w:space="0" w:color="auto"/>
                <w:right w:val="none" w:sz="0" w:space="0" w:color="auto"/>
              </w:divBdr>
            </w:div>
            <w:div w:id="845218745">
              <w:marLeft w:val="0"/>
              <w:marRight w:val="0"/>
              <w:marTop w:val="0"/>
              <w:marBottom w:val="0"/>
              <w:divBdr>
                <w:top w:val="none" w:sz="0" w:space="0" w:color="auto"/>
                <w:left w:val="none" w:sz="0" w:space="0" w:color="auto"/>
                <w:bottom w:val="none" w:sz="0" w:space="0" w:color="auto"/>
                <w:right w:val="none" w:sz="0" w:space="0" w:color="auto"/>
              </w:divBdr>
            </w:div>
            <w:div w:id="1631860154">
              <w:marLeft w:val="0"/>
              <w:marRight w:val="0"/>
              <w:marTop w:val="0"/>
              <w:marBottom w:val="0"/>
              <w:divBdr>
                <w:top w:val="none" w:sz="0" w:space="0" w:color="auto"/>
                <w:left w:val="none" w:sz="0" w:space="0" w:color="auto"/>
                <w:bottom w:val="none" w:sz="0" w:space="0" w:color="auto"/>
                <w:right w:val="none" w:sz="0" w:space="0" w:color="auto"/>
              </w:divBdr>
            </w:div>
            <w:div w:id="1200052338">
              <w:marLeft w:val="0"/>
              <w:marRight w:val="0"/>
              <w:marTop w:val="0"/>
              <w:marBottom w:val="0"/>
              <w:divBdr>
                <w:top w:val="none" w:sz="0" w:space="0" w:color="auto"/>
                <w:left w:val="none" w:sz="0" w:space="0" w:color="auto"/>
                <w:bottom w:val="none" w:sz="0" w:space="0" w:color="auto"/>
                <w:right w:val="none" w:sz="0" w:space="0" w:color="auto"/>
              </w:divBdr>
            </w:div>
            <w:div w:id="1106072496">
              <w:marLeft w:val="0"/>
              <w:marRight w:val="0"/>
              <w:marTop w:val="0"/>
              <w:marBottom w:val="0"/>
              <w:divBdr>
                <w:top w:val="none" w:sz="0" w:space="0" w:color="auto"/>
                <w:left w:val="none" w:sz="0" w:space="0" w:color="auto"/>
                <w:bottom w:val="none" w:sz="0" w:space="0" w:color="auto"/>
                <w:right w:val="none" w:sz="0" w:space="0" w:color="auto"/>
              </w:divBdr>
            </w:div>
            <w:div w:id="982927971">
              <w:marLeft w:val="0"/>
              <w:marRight w:val="0"/>
              <w:marTop w:val="0"/>
              <w:marBottom w:val="0"/>
              <w:divBdr>
                <w:top w:val="none" w:sz="0" w:space="0" w:color="auto"/>
                <w:left w:val="none" w:sz="0" w:space="0" w:color="auto"/>
                <w:bottom w:val="none" w:sz="0" w:space="0" w:color="auto"/>
                <w:right w:val="none" w:sz="0" w:space="0" w:color="auto"/>
              </w:divBdr>
            </w:div>
            <w:div w:id="1603608328">
              <w:marLeft w:val="0"/>
              <w:marRight w:val="0"/>
              <w:marTop w:val="0"/>
              <w:marBottom w:val="0"/>
              <w:divBdr>
                <w:top w:val="none" w:sz="0" w:space="0" w:color="auto"/>
                <w:left w:val="none" w:sz="0" w:space="0" w:color="auto"/>
                <w:bottom w:val="none" w:sz="0" w:space="0" w:color="auto"/>
                <w:right w:val="none" w:sz="0" w:space="0" w:color="auto"/>
              </w:divBdr>
            </w:div>
            <w:div w:id="86931373">
              <w:marLeft w:val="0"/>
              <w:marRight w:val="0"/>
              <w:marTop w:val="0"/>
              <w:marBottom w:val="0"/>
              <w:divBdr>
                <w:top w:val="none" w:sz="0" w:space="0" w:color="auto"/>
                <w:left w:val="none" w:sz="0" w:space="0" w:color="auto"/>
                <w:bottom w:val="none" w:sz="0" w:space="0" w:color="auto"/>
                <w:right w:val="none" w:sz="0" w:space="0" w:color="auto"/>
              </w:divBdr>
            </w:div>
            <w:div w:id="1195004591">
              <w:marLeft w:val="0"/>
              <w:marRight w:val="0"/>
              <w:marTop w:val="0"/>
              <w:marBottom w:val="0"/>
              <w:divBdr>
                <w:top w:val="none" w:sz="0" w:space="0" w:color="auto"/>
                <w:left w:val="none" w:sz="0" w:space="0" w:color="auto"/>
                <w:bottom w:val="none" w:sz="0" w:space="0" w:color="auto"/>
                <w:right w:val="none" w:sz="0" w:space="0" w:color="auto"/>
              </w:divBdr>
            </w:div>
            <w:div w:id="292365946">
              <w:marLeft w:val="0"/>
              <w:marRight w:val="0"/>
              <w:marTop w:val="0"/>
              <w:marBottom w:val="0"/>
              <w:divBdr>
                <w:top w:val="none" w:sz="0" w:space="0" w:color="auto"/>
                <w:left w:val="none" w:sz="0" w:space="0" w:color="auto"/>
                <w:bottom w:val="none" w:sz="0" w:space="0" w:color="auto"/>
                <w:right w:val="none" w:sz="0" w:space="0" w:color="auto"/>
              </w:divBdr>
            </w:div>
            <w:div w:id="814682607">
              <w:marLeft w:val="0"/>
              <w:marRight w:val="0"/>
              <w:marTop w:val="0"/>
              <w:marBottom w:val="0"/>
              <w:divBdr>
                <w:top w:val="none" w:sz="0" w:space="0" w:color="auto"/>
                <w:left w:val="none" w:sz="0" w:space="0" w:color="auto"/>
                <w:bottom w:val="none" w:sz="0" w:space="0" w:color="auto"/>
                <w:right w:val="none" w:sz="0" w:space="0" w:color="auto"/>
              </w:divBdr>
            </w:div>
            <w:div w:id="335689582">
              <w:marLeft w:val="0"/>
              <w:marRight w:val="0"/>
              <w:marTop w:val="0"/>
              <w:marBottom w:val="0"/>
              <w:divBdr>
                <w:top w:val="none" w:sz="0" w:space="0" w:color="auto"/>
                <w:left w:val="none" w:sz="0" w:space="0" w:color="auto"/>
                <w:bottom w:val="none" w:sz="0" w:space="0" w:color="auto"/>
                <w:right w:val="none" w:sz="0" w:space="0" w:color="auto"/>
              </w:divBdr>
            </w:div>
            <w:div w:id="175925115">
              <w:marLeft w:val="0"/>
              <w:marRight w:val="0"/>
              <w:marTop w:val="0"/>
              <w:marBottom w:val="0"/>
              <w:divBdr>
                <w:top w:val="none" w:sz="0" w:space="0" w:color="auto"/>
                <w:left w:val="none" w:sz="0" w:space="0" w:color="auto"/>
                <w:bottom w:val="none" w:sz="0" w:space="0" w:color="auto"/>
                <w:right w:val="none" w:sz="0" w:space="0" w:color="auto"/>
              </w:divBdr>
            </w:div>
            <w:div w:id="144859560">
              <w:marLeft w:val="0"/>
              <w:marRight w:val="0"/>
              <w:marTop w:val="0"/>
              <w:marBottom w:val="0"/>
              <w:divBdr>
                <w:top w:val="none" w:sz="0" w:space="0" w:color="auto"/>
                <w:left w:val="none" w:sz="0" w:space="0" w:color="auto"/>
                <w:bottom w:val="none" w:sz="0" w:space="0" w:color="auto"/>
                <w:right w:val="none" w:sz="0" w:space="0" w:color="auto"/>
              </w:divBdr>
            </w:div>
            <w:div w:id="52434818">
              <w:marLeft w:val="0"/>
              <w:marRight w:val="0"/>
              <w:marTop w:val="0"/>
              <w:marBottom w:val="0"/>
              <w:divBdr>
                <w:top w:val="none" w:sz="0" w:space="0" w:color="auto"/>
                <w:left w:val="none" w:sz="0" w:space="0" w:color="auto"/>
                <w:bottom w:val="none" w:sz="0" w:space="0" w:color="auto"/>
                <w:right w:val="none" w:sz="0" w:space="0" w:color="auto"/>
              </w:divBdr>
            </w:div>
            <w:div w:id="1610426844">
              <w:marLeft w:val="0"/>
              <w:marRight w:val="0"/>
              <w:marTop w:val="0"/>
              <w:marBottom w:val="0"/>
              <w:divBdr>
                <w:top w:val="none" w:sz="0" w:space="0" w:color="auto"/>
                <w:left w:val="none" w:sz="0" w:space="0" w:color="auto"/>
                <w:bottom w:val="none" w:sz="0" w:space="0" w:color="auto"/>
                <w:right w:val="none" w:sz="0" w:space="0" w:color="auto"/>
              </w:divBdr>
            </w:div>
            <w:div w:id="1728258544">
              <w:marLeft w:val="0"/>
              <w:marRight w:val="0"/>
              <w:marTop w:val="0"/>
              <w:marBottom w:val="0"/>
              <w:divBdr>
                <w:top w:val="none" w:sz="0" w:space="0" w:color="auto"/>
                <w:left w:val="none" w:sz="0" w:space="0" w:color="auto"/>
                <w:bottom w:val="none" w:sz="0" w:space="0" w:color="auto"/>
                <w:right w:val="none" w:sz="0" w:space="0" w:color="auto"/>
              </w:divBdr>
            </w:div>
            <w:div w:id="287205342">
              <w:marLeft w:val="0"/>
              <w:marRight w:val="0"/>
              <w:marTop w:val="0"/>
              <w:marBottom w:val="0"/>
              <w:divBdr>
                <w:top w:val="none" w:sz="0" w:space="0" w:color="auto"/>
                <w:left w:val="none" w:sz="0" w:space="0" w:color="auto"/>
                <w:bottom w:val="none" w:sz="0" w:space="0" w:color="auto"/>
                <w:right w:val="none" w:sz="0" w:space="0" w:color="auto"/>
              </w:divBdr>
            </w:div>
            <w:div w:id="1689595804">
              <w:marLeft w:val="0"/>
              <w:marRight w:val="0"/>
              <w:marTop w:val="0"/>
              <w:marBottom w:val="0"/>
              <w:divBdr>
                <w:top w:val="none" w:sz="0" w:space="0" w:color="auto"/>
                <w:left w:val="none" w:sz="0" w:space="0" w:color="auto"/>
                <w:bottom w:val="none" w:sz="0" w:space="0" w:color="auto"/>
                <w:right w:val="none" w:sz="0" w:space="0" w:color="auto"/>
              </w:divBdr>
            </w:div>
            <w:div w:id="221335117">
              <w:marLeft w:val="0"/>
              <w:marRight w:val="0"/>
              <w:marTop w:val="0"/>
              <w:marBottom w:val="0"/>
              <w:divBdr>
                <w:top w:val="none" w:sz="0" w:space="0" w:color="auto"/>
                <w:left w:val="none" w:sz="0" w:space="0" w:color="auto"/>
                <w:bottom w:val="none" w:sz="0" w:space="0" w:color="auto"/>
                <w:right w:val="none" w:sz="0" w:space="0" w:color="auto"/>
              </w:divBdr>
            </w:div>
            <w:div w:id="2001612973">
              <w:marLeft w:val="0"/>
              <w:marRight w:val="0"/>
              <w:marTop w:val="0"/>
              <w:marBottom w:val="0"/>
              <w:divBdr>
                <w:top w:val="none" w:sz="0" w:space="0" w:color="auto"/>
                <w:left w:val="none" w:sz="0" w:space="0" w:color="auto"/>
                <w:bottom w:val="none" w:sz="0" w:space="0" w:color="auto"/>
                <w:right w:val="none" w:sz="0" w:space="0" w:color="auto"/>
              </w:divBdr>
            </w:div>
            <w:div w:id="1919948042">
              <w:marLeft w:val="0"/>
              <w:marRight w:val="0"/>
              <w:marTop w:val="0"/>
              <w:marBottom w:val="0"/>
              <w:divBdr>
                <w:top w:val="none" w:sz="0" w:space="0" w:color="auto"/>
                <w:left w:val="none" w:sz="0" w:space="0" w:color="auto"/>
                <w:bottom w:val="none" w:sz="0" w:space="0" w:color="auto"/>
                <w:right w:val="none" w:sz="0" w:space="0" w:color="auto"/>
              </w:divBdr>
            </w:div>
            <w:div w:id="902453136">
              <w:marLeft w:val="0"/>
              <w:marRight w:val="0"/>
              <w:marTop w:val="0"/>
              <w:marBottom w:val="0"/>
              <w:divBdr>
                <w:top w:val="none" w:sz="0" w:space="0" w:color="auto"/>
                <w:left w:val="none" w:sz="0" w:space="0" w:color="auto"/>
                <w:bottom w:val="none" w:sz="0" w:space="0" w:color="auto"/>
                <w:right w:val="none" w:sz="0" w:space="0" w:color="auto"/>
              </w:divBdr>
            </w:div>
            <w:div w:id="1057432266">
              <w:marLeft w:val="0"/>
              <w:marRight w:val="0"/>
              <w:marTop w:val="0"/>
              <w:marBottom w:val="0"/>
              <w:divBdr>
                <w:top w:val="none" w:sz="0" w:space="0" w:color="auto"/>
                <w:left w:val="none" w:sz="0" w:space="0" w:color="auto"/>
                <w:bottom w:val="none" w:sz="0" w:space="0" w:color="auto"/>
                <w:right w:val="none" w:sz="0" w:space="0" w:color="auto"/>
              </w:divBdr>
            </w:div>
            <w:div w:id="1052848819">
              <w:marLeft w:val="0"/>
              <w:marRight w:val="0"/>
              <w:marTop w:val="0"/>
              <w:marBottom w:val="0"/>
              <w:divBdr>
                <w:top w:val="none" w:sz="0" w:space="0" w:color="auto"/>
                <w:left w:val="none" w:sz="0" w:space="0" w:color="auto"/>
                <w:bottom w:val="none" w:sz="0" w:space="0" w:color="auto"/>
                <w:right w:val="none" w:sz="0" w:space="0" w:color="auto"/>
              </w:divBdr>
            </w:div>
            <w:div w:id="65034451">
              <w:marLeft w:val="0"/>
              <w:marRight w:val="0"/>
              <w:marTop w:val="0"/>
              <w:marBottom w:val="0"/>
              <w:divBdr>
                <w:top w:val="none" w:sz="0" w:space="0" w:color="auto"/>
                <w:left w:val="none" w:sz="0" w:space="0" w:color="auto"/>
                <w:bottom w:val="none" w:sz="0" w:space="0" w:color="auto"/>
                <w:right w:val="none" w:sz="0" w:space="0" w:color="auto"/>
              </w:divBdr>
            </w:div>
            <w:div w:id="671643973">
              <w:marLeft w:val="0"/>
              <w:marRight w:val="0"/>
              <w:marTop w:val="0"/>
              <w:marBottom w:val="0"/>
              <w:divBdr>
                <w:top w:val="none" w:sz="0" w:space="0" w:color="auto"/>
                <w:left w:val="none" w:sz="0" w:space="0" w:color="auto"/>
                <w:bottom w:val="none" w:sz="0" w:space="0" w:color="auto"/>
                <w:right w:val="none" w:sz="0" w:space="0" w:color="auto"/>
              </w:divBdr>
            </w:div>
            <w:div w:id="2108691192">
              <w:marLeft w:val="0"/>
              <w:marRight w:val="0"/>
              <w:marTop w:val="0"/>
              <w:marBottom w:val="0"/>
              <w:divBdr>
                <w:top w:val="none" w:sz="0" w:space="0" w:color="auto"/>
                <w:left w:val="none" w:sz="0" w:space="0" w:color="auto"/>
                <w:bottom w:val="none" w:sz="0" w:space="0" w:color="auto"/>
                <w:right w:val="none" w:sz="0" w:space="0" w:color="auto"/>
              </w:divBdr>
            </w:div>
            <w:div w:id="972909222">
              <w:marLeft w:val="0"/>
              <w:marRight w:val="0"/>
              <w:marTop w:val="0"/>
              <w:marBottom w:val="0"/>
              <w:divBdr>
                <w:top w:val="none" w:sz="0" w:space="0" w:color="auto"/>
                <w:left w:val="none" w:sz="0" w:space="0" w:color="auto"/>
                <w:bottom w:val="none" w:sz="0" w:space="0" w:color="auto"/>
                <w:right w:val="none" w:sz="0" w:space="0" w:color="auto"/>
              </w:divBdr>
            </w:div>
            <w:div w:id="60493548">
              <w:marLeft w:val="0"/>
              <w:marRight w:val="0"/>
              <w:marTop w:val="0"/>
              <w:marBottom w:val="0"/>
              <w:divBdr>
                <w:top w:val="none" w:sz="0" w:space="0" w:color="auto"/>
                <w:left w:val="none" w:sz="0" w:space="0" w:color="auto"/>
                <w:bottom w:val="none" w:sz="0" w:space="0" w:color="auto"/>
                <w:right w:val="none" w:sz="0" w:space="0" w:color="auto"/>
              </w:divBdr>
            </w:div>
            <w:div w:id="225797090">
              <w:marLeft w:val="0"/>
              <w:marRight w:val="0"/>
              <w:marTop w:val="0"/>
              <w:marBottom w:val="0"/>
              <w:divBdr>
                <w:top w:val="none" w:sz="0" w:space="0" w:color="auto"/>
                <w:left w:val="none" w:sz="0" w:space="0" w:color="auto"/>
                <w:bottom w:val="none" w:sz="0" w:space="0" w:color="auto"/>
                <w:right w:val="none" w:sz="0" w:space="0" w:color="auto"/>
              </w:divBdr>
            </w:div>
            <w:div w:id="2120643124">
              <w:marLeft w:val="0"/>
              <w:marRight w:val="0"/>
              <w:marTop w:val="0"/>
              <w:marBottom w:val="0"/>
              <w:divBdr>
                <w:top w:val="none" w:sz="0" w:space="0" w:color="auto"/>
                <w:left w:val="none" w:sz="0" w:space="0" w:color="auto"/>
                <w:bottom w:val="none" w:sz="0" w:space="0" w:color="auto"/>
                <w:right w:val="none" w:sz="0" w:space="0" w:color="auto"/>
              </w:divBdr>
            </w:div>
            <w:div w:id="1768577059">
              <w:marLeft w:val="0"/>
              <w:marRight w:val="0"/>
              <w:marTop w:val="0"/>
              <w:marBottom w:val="0"/>
              <w:divBdr>
                <w:top w:val="none" w:sz="0" w:space="0" w:color="auto"/>
                <w:left w:val="none" w:sz="0" w:space="0" w:color="auto"/>
                <w:bottom w:val="none" w:sz="0" w:space="0" w:color="auto"/>
                <w:right w:val="none" w:sz="0" w:space="0" w:color="auto"/>
              </w:divBdr>
            </w:div>
            <w:div w:id="1685279225">
              <w:marLeft w:val="0"/>
              <w:marRight w:val="0"/>
              <w:marTop w:val="0"/>
              <w:marBottom w:val="0"/>
              <w:divBdr>
                <w:top w:val="none" w:sz="0" w:space="0" w:color="auto"/>
                <w:left w:val="none" w:sz="0" w:space="0" w:color="auto"/>
                <w:bottom w:val="none" w:sz="0" w:space="0" w:color="auto"/>
                <w:right w:val="none" w:sz="0" w:space="0" w:color="auto"/>
              </w:divBdr>
            </w:div>
            <w:div w:id="1511333019">
              <w:marLeft w:val="0"/>
              <w:marRight w:val="0"/>
              <w:marTop w:val="0"/>
              <w:marBottom w:val="0"/>
              <w:divBdr>
                <w:top w:val="none" w:sz="0" w:space="0" w:color="auto"/>
                <w:left w:val="none" w:sz="0" w:space="0" w:color="auto"/>
                <w:bottom w:val="none" w:sz="0" w:space="0" w:color="auto"/>
                <w:right w:val="none" w:sz="0" w:space="0" w:color="auto"/>
              </w:divBdr>
            </w:div>
            <w:div w:id="1864830002">
              <w:marLeft w:val="0"/>
              <w:marRight w:val="0"/>
              <w:marTop w:val="0"/>
              <w:marBottom w:val="0"/>
              <w:divBdr>
                <w:top w:val="none" w:sz="0" w:space="0" w:color="auto"/>
                <w:left w:val="none" w:sz="0" w:space="0" w:color="auto"/>
                <w:bottom w:val="none" w:sz="0" w:space="0" w:color="auto"/>
                <w:right w:val="none" w:sz="0" w:space="0" w:color="auto"/>
              </w:divBdr>
            </w:div>
            <w:div w:id="161494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12339">
      <w:bodyDiv w:val="1"/>
      <w:marLeft w:val="0"/>
      <w:marRight w:val="0"/>
      <w:marTop w:val="0"/>
      <w:marBottom w:val="0"/>
      <w:divBdr>
        <w:top w:val="none" w:sz="0" w:space="0" w:color="auto"/>
        <w:left w:val="none" w:sz="0" w:space="0" w:color="auto"/>
        <w:bottom w:val="none" w:sz="0" w:space="0" w:color="auto"/>
        <w:right w:val="none" w:sz="0" w:space="0" w:color="auto"/>
      </w:divBdr>
    </w:div>
    <w:div w:id="1876039639">
      <w:bodyDiv w:val="1"/>
      <w:marLeft w:val="0"/>
      <w:marRight w:val="0"/>
      <w:marTop w:val="0"/>
      <w:marBottom w:val="0"/>
      <w:divBdr>
        <w:top w:val="none" w:sz="0" w:space="0" w:color="auto"/>
        <w:left w:val="none" w:sz="0" w:space="0" w:color="auto"/>
        <w:bottom w:val="none" w:sz="0" w:space="0" w:color="auto"/>
        <w:right w:val="none" w:sz="0" w:space="0" w:color="auto"/>
      </w:divBdr>
    </w:div>
    <w:div w:id="1893731600">
      <w:bodyDiv w:val="1"/>
      <w:marLeft w:val="0"/>
      <w:marRight w:val="0"/>
      <w:marTop w:val="0"/>
      <w:marBottom w:val="0"/>
      <w:divBdr>
        <w:top w:val="none" w:sz="0" w:space="0" w:color="auto"/>
        <w:left w:val="none" w:sz="0" w:space="0" w:color="auto"/>
        <w:bottom w:val="none" w:sz="0" w:space="0" w:color="auto"/>
        <w:right w:val="none" w:sz="0" w:space="0" w:color="auto"/>
      </w:divBdr>
    </w:div>
    <w:div w:id="1896353509">
      <w:bodyDiv w:val="1"/>
      <w:marLeft w:val="0"/>
      <w:marRight w:val="0"/>
      <w:marTop w:val="0"/>
      <w:marBottom w:val="0"/>
      <w:divBdr>
        <w:top w:val="none" w:sz="0" w:space="0" w:color="auto"/>
        <w:left w:val="none" w:sz="0" w:space="0" w:color="auto"/>
        <w:bottom w:val="none" w:sz="0" w:space="0" w:color="auto"/>
        <w:right w:val="none" w:sz="0" w:space="0" w:color="auto"/>
      </w:divBdr>
    </w:div>
    <w:div w:id="1913344862">
      <w:bodyDiv w:val="1"/>
      <w:marLeft w:val="0"/>
      <w:marRight w:val="0"/>
      <w:marTop w:val="0"/>
      <w:marBottom w:val="0"/>
      <w:divBdr>
        <w:top w:val="none" w:sz="0" w:space="0" w:color="auto"/>
        <w:left w:val="none" w:sz="0" w:space="0" w:color="auto"/>
        <w:bottom w:val="none" w:sz="0" w:space="0" w:color="auto"/>
        <w:right w:val="none" w:sz="0" w:space="0" w:color="auto"/>
      </w:divBdr>
    </w:div>
    <w:div w:id="1922595531">
      <w:bodyDiv w:val="1"/>
      <w:marLeft w:val="0"/>
      <w:marRight w:val="0"/>
      <w:marTop w:val="0"/>
      <w:marBottom w:val="0"/>
      <w:divBdr>
        <w:top w:val="none" w:sz="0" w:space="0" w:color="auto"/>
        <w:left w:val="none" w:sz="0" w:space="0" w:color="auto"/>
        <w:bottom w:val="none" w:sz="0" w:space="0" w:color="auto"/>
        <w:right w:val="none" w:sz="0" w:space="0" w:color="auto"/>
      </w:divBdr>
    </w:div>
    <w:div w:id="1925720458">
      <w:bodyDiv w:val="1"/>
      <w:marLeft w:val="0"/>
      <w:marRight w:val="0"/>
      <w:marTop w:val="0"/>
      <w:marBottom w:val="0"/>
      <w:divBdr>
        <w:top w:val="none" w:sz="0" w:space="0" w:color="auto"/>
        <w:left w:val="none" w:sz="0" w:space="0" w:color="auto"/>
        <w:bottom w:val="none" w:sz="0" w:space="0" w:color="auto"/>
        <w:right w:val="none" w:sz="0" w:space="0" w:color="auto"/>
      </w:divBdr>
    </w:div>
    <w:div w:id="1943368795">
      <w:bodyDiv w:val="1"/>
      <w:marLeft w:val="0"/>
      <w:marRight w:val="0"/>
      <w:marTop w:val="0"/>
      <w:marBottom w:val="0"/>
      <w:divBdr>
        <w:top w:val="none" w:sz="0" w:space="0" w:color="auto"/>
        <w:left w:val="none" w:sz="0" w:space="0" w:color="auto"/>
        <w:bottom w:val="none" w:sz="0" w:space="0" w:color="auto"/>
        <w:right w:val="none" w:sz="0" w:space="0" w:color="auto"/>
      </w:divBdr>
      <w:divsChild>
        <w:div w:id="481892740">
          <w:marLeft w:val="0"/>
          <w:marRight w:val="0"/>
          <w:marTop w:val="0"/>
          <w:marBottom w:val="0"/>
          <w:divBdr>
            <w:top w:val="none" w:sz="0" w:space="0" w:color="auto"/>
            <w:left w:val="none" w:sz="0" w:space="0" w:color="auto"/>
            <w:bottom w:val="none" w:sz="0" w:space="0" w:color="auto"/>
            <w:right w:val="none" w:sz="0" w:space="0" w:color="auto"/>
          </w:divBdr>
        </w:div>
      </w:divsChild>
    </w:div>
    <w:div w:id="1957709341">
      <w:bodyDiv w:val="1"/>
      <w:marLeft w:val="0"/>
      <w:marRight w:val="0"/>
      <w:marTop w:val="0"/>
      <w:marBottom w:val="0"/>
      <w:divBdr>
        <w:top w:val="none" w:sz="0" w:space="0" w:color="auto"/>
        <w:left w:val="none" w:sz="0" w:space="0" w:color="auto"/>
        <w:bottom w:val="none" w:sz="0" w:space="0" w:color="auto"/>
        <w:right w:val="none" w:sz="0" w:space="0" w:color="auto"/>
      </w:divBdr>
    </w:div>
    <w:div w:id="1964189819">
      <w:bodyDiv w:val="1"/>
      <w:marLeft w:val="0"/>
      <w:marRight w:val="0"/>
      <w:marTop w:val="0"/>
      <w:marBottom w:val="0"/>
      <w:divBdr>
        <w:top w:val="none" w:sz="0" w:space="0" w:color="auto"/>
        <w:left w:val="none" w:sz="0" w:space="0" w:color="auto"/>
        <w:bottom w:val="none" w:sz="0" w:space="0" w:color="auto"/>
        <w:right w:val="none" w:sz="0" w:space="0" w:color="auto"/>
      </w:divBdr>
    </w:div>
    <w:div w:id="1967465465">
      <w:bodyDiv w:val="1"/>
      <w:marLeft w:val="0"/>
      <w:marRight w:val="0"/>
      <w:marTop w:val="0"/>
      <w:marBottom w:val="0"/>
      <w:divBdr>
        <w:top w:val="none" w:sz="0" w:space="0" w:color="auto"/>
        <w:left w:val="none" w:sz="0" w:space="0" w:color="auto"/>
        <w:bottom w:val="none" w:sz="0" w:space="0" w:color="auto"/>
        <w:right w:val="none" w:sz="0" w:space="0" w:color="auto"/>
      </w:divBdr>
    </w:div>
    <w:div w:id="1972902052">
      <w:bodyDiv w:val="1"/>
      <w:marLeft w:val="0"/>
      <w:marRight w:val="0"/>
      <w:marTop w:val="0"/>
      <w:marBottom w:val="0"/>
      <w:divBdr>
        <w:top w:val="none" w:sz="0" w:space="0" w:color="auto"/>
        <w:left w:val="none" w:sz="0" w:space="0" w:color="auto"/>
        <w:bottom w:val="none" w:sz="0" w:space="0" w:color="auto"/>
        <w:right w:val="none" w:sz="0" w:space="0" w:color="auto"/>
      </w:divBdr>
    </w:div>
    <w:div w:id="1980845447">
      <w:bodyDiv w:val="1"/>
      <w:marLeft w:val="0"/>
      <w:marRight w:val="0"/>
      <w:marTop w:val="0"/>
      <w:marBottom w:val="0"/>
      <w:divBdr>
        <w:top w:val="none" w:sz="0" w:space="0" w:color="auto"/>
        <w:left w:val="none" w:sz="0" w:space="0" w:color="auto"/>
        <w:bottom w:val="none" w:sz="0" w:space="0" w:color="auto"/>
        <w:right w:val="none" w:sz="0" w:space="0" w:color="auto"/>
      </w:divBdr>
    </w:div>
    <w:div w:id="1987583607">
      <w:bodyDiv w:val="1"/>
      <w:marLeft w:val="0"/>
      <w:marRight w:val="0"/>
      <w:marTop w:val="0"/>
      <w:marBottom w:val="0"/>
      <w:divBdr>
        <w:top w:val="none" w:sz="0" w:space="0" w:color="auto"/>
        <w:left w:val="none" w:sz="0" w:space="0" w:color="auto"/>
        <w:bottom w:val="none" w:sz="0" w:space="0" w:color="auto"/>
        <w:right w:val="none" w:sz="0" w:space="0" w:color="auto"/>
      </w:divBdr>
    </w:div>
    <w:div w:id="1998877404">
      <w:bodyDiv w:val="1"/>
      <w:marLeft w:val="0"/>
      <w:marRight w:val="0"/>
      <w:marTop w:val="0"/>
      <w:marBottom w:val="0"/>
      <w:divBdr>
        <w:top w:val="none" w:sz="0" w:space="0" w:color="auto"/>
        <w:left w:val="none" w:sz="0" w:space="0" w:color="auto"/>
        <w:bottom w:val="none" w:sz="0" w:space="0" w:color="auto"/>
        <w:right w:val="none" w:sz="0" w:space="0" w:color="auto"/>
      </w:divBdr>
    </w:div>
    <w:div w:id="2000696820">
      <w:bodyDiv w:val="1"/>
      <w:marLeft w:val="0"/>
      <w:marRight w:val="0"/>
      <w:marTop w:val="0"/>
      <w:marBottom w:val="0"/>
      <w:divBdr>
        <w:top w:val="none" w:sz="0" w:space="0" w:color="auto"/>
        <w:left w:val="none" w:sz="0" w:space="0" w:color="auto"/>
        <w:bottom w:val="none" w:sz="0" w:space="0" w:color="auto"/>
        <w:right w:val="none" w:sz="0" w:space="0" w:color="auto"/>
      </w:divBdr>
      <w:divsChild>
        <w:div w:id="1972205820">
          <w:marLeft w:val="0"/>
          <w:marRight w:val="0"/>
          <w:marTop w:val="0"/>
          <w:marBottom w:val="0"/>
          <w:divBdr>
            <w:top w:val="none" w:sz="0" w:space="0" w:color="auto"/>
            <w:left w:val="none" w:sz="0" w:space="0" w:color="auto"/>
            <w:bottom w:val="none" w:sz="0" w:space="0" w:color="auto"/>
            <w:right w:val="none" w:sz="0" w:space="0" w:color="auto"/>
          </w:divBdr>
          <w:divsChild>
            <w:div w:id="2582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198773">
      <w:bodyDiv w:val="1"/>
      <w:marLeft w:val="0"/>
      <w:marRight w:val="0"/>
      <w:marTop w:val="0"/>
      <w:marBottom w:val="0"/>
      <w:divBdr>
        <w:top w:val="none" w:sz="0" w:space="0" w:color="auto"/>
        <w:left w:val="none" w:sz="0" w:space="0" w:color="auto"/>
        <w:bottom w:val="none" w:sz="0" w:space="0" w:color="auto"/>
        <w:right w:val="none" w:sz="0" w:space="0" w:color="auto"/>
      </w:divBdr>
    </w:div>
    <w:div w:id="2008051594">
      <w:bodyDiv w:val="1"/>
      <w:marLeft w:val="0"/>
      <w:marRight w:val="0"/>
      <w:marTop w:val="0"/>
      <w:marBottom w:val="0"/>
      <w:divBdr>
        <w:top w:val="none" w:sz="0" w:space="0" w:color="auto"/>
        <w:left w:val="none" w:sz="0" w:space="0" w:color="auto"/>
        <w:bottom w:val="none" w:sz="0" w:space="0" w:color="auto"/>
        <w:right w:val="none" w:sz="0" w:space="0" w:color="auto"/>
      </w:divBdr>
    </w:div>
    <w:div w:id="2024747140">
      <w:bodyDiv w:val="1"/>
      <w:marLeft w:val="0"/>
      <w:marRight w:val="0"/>
      <w:marTop w:val="0"/>
      <w:marBottom w:val="0"/>
      <w:divBdr>
        <w:top w:val="none" w:sz="0" w:space="0" w:color="auto"/>
        <w:left w:val="none" w:sz="0" w:space="0" w:color="auto"/>
        <w:bottom w:val="none" w:sz="0" w:space="0" w:color="auto"/>
        <w:right w:val="none" w:sz="0" w:space="0" w:color="auto"/>
      </w:divBdr>
    </w:div>
    <w:div w:id="2026054309">
      <w:bodyDiv w:val="1"/>
      <w:marLeft w:val="0"/>
      <w:marRight w:val="0"/>
      <w:marTop w:val="0"/>
      <w:marBottom w:val="0"/>
      <w:divBdr>
        <w:top w:val="none" w:sz="0" w:space="0" w:color="auto"/>
        <w:left w:val="none" w:sz="0" w:space="0" w:color="auto"/>
        <w:bottom w:val="none" w:sz="0" w:space="0" w:color="auto"/>
        <w:right w:val="none" w:sz="0" w:space="0" w:color="auto"/>
      </w:divBdr>
    </w:div>
    <w:div w:id="2031367830">
      <w:bodyDiv w:val="1"/>
      <w:marLeft w:val="0"/>
      <w:marRight w:val="0"/>
      <w:marTop w:val="0"/>
      <w:marBottom w:val="0"/>
      <w:divBdr>
        <w:top w:val="none" w:sz="0" w:space="0" w:color="auto"/>
        <w:left w:val="none" w:sz="0" w:space="0" w:color="auto"/>
        <w:bottom w:val="none" w:sz="0" w:space="0" w:color="auto"/>
        <w:right w:val="none" w:sz="0" w:space="0" w:color="auto"/>
      </w:divBdr>
    </w:div>
    <w:div w:id="2038920793">
      <w:bodyDiv w:val="1"/>
      <w:marLeft w:val="0"/>
      <w:marRight w:val="0"/>
      <w:marTop w:val="0"/>
      <w:marBottom w:val="0"/>
      <w:divBdr>
        <w:top w:val="none" w:sz="0" w:space="0" w:color="auto"/>
        <w:left w:val="none" w:sz="0" w:space="0" w:color="auto"/>
        <w:bottom w:val="none" w:sz="0" w:space="0" w:color="auto"/>
        <w:right w:val="none" w:sz="0" w:space="0" w:color="auto"/>
      </w:divBdr>
    </w:div>
    <w:div w:id="2055343506">
      <w:bodyDiv w:val="1"/>
      <w:marLeft w:val="0"/>
      <w:marRight w:val="0"/>
      <w:marTop w:val="0"/>
      <w:marBottom w:val="0"/>
      <w:divBdr>
        <w:top w:val="none" w:sz="0" w:space="0" w:color="auto"/>
        <w:left w:val="none" w:sz="0" w:space="0" w:color="auto"/>
        <w:bottom w:val="none" w:sz="0" w:space="0" w:color="auto"/>
        <w:right w:val="none" w:sz="0" w:space="0" w:color="auto"/>
      </w:divBdr>
    </w:div>
    <w:div w:id="2074619825">
      <w:bodyDiv w:val="1"/>
      <w:marLeft w:val="0"/>
      <w:marRight w:val="0"/>
      <w:marTop w:val="0"/>
      <w:marBottom w:val="0"/>
      <w:divBdr>
        <w:top w:val="none" w:sz="0" w:space="0" w:color="auto"/>
        <w:left w:val="none" w:sz="0" w:space="0" w:color="auto"/>
        <w:bottom w:val="none" w:sz="0" w:space="0" w:color="auto"/>
        <w:right w:val="none" w:sz="0" w:space="0" w:color="auto"/>
      </w:divBdr>
    </w:div>
    <w:div w:id="2092310651">
      <w:bodyDiv w:val="1"/>
      <w:marLeft w:val="0"/>
      <w:marRight w:val="0"/>
      <w:marTop w:val="0"/>
      <w:marBottom w:val="0"/>
      <w:divBdr>
        <w:top w:val="none" w:sz="0" w:space="0" w:color="auto"/>
        <w:left w:val="none" w:sz="0" w:space="0" w:color="auto"/>
        <w:bottom w:val="none" w:sz="0" w:space="0" w:color="auto"/>
        <w:right w:val="none" w:sz="0" w:space="0" w:color="auto"/>
      </w:divBdr>
    </w:div>
    <w:div w:id="2097435999">
      <w:bodyDiv w:val="1"/>
      <w:marLeft w:val="0"/>
      <w:marRight w:val="0"/>
      <w:marTop w:val="0"/>
      <w:marBottom w:val="0"/>
      <w:divBdr>
        <w:top w:val="none" w:sz="0" w:space="0" w:color="auto"/>
        <w:left w:val="none" w:sz="0" w:space="0" w:color="auto"/>
        <w:bottom w:val="none" w:sz="0" w:space="0" w:color="auto"/>
        <w:right w:val="none" w:sz="0" w:space="0" w:color="auto"/>
      </w:divBdr>
      <w:divsChild>
        <w:div w:id="1694922026">
          <w:marLeft w:val="0"/>
          <w:marRight w:val="0"/>
          <w:marTop w:val="0"/>
          <w:marBottom w:val="0"/>
          <w:divBdr>
            <w:top w:val="none" w:sz="0" w:space="0" w:color="auto"/>
            <w:left w:val="none" w:sz="0" w:space="0" w:color="auto"/>
            <w:bottom w:val="none" w:sz="0" w:space="0" w:color="auto"/>
            <w:right w:val="none" w:sz="0" w:space="0" w:color="auto"/>
          </w:divBdr>
          <w:divsChild>
            <w:div w:id="14898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0874">
      <w:bodyDiv w:val="1"/>
      <w:marLeft w:val="0"/>
      <w:marRight w:val="0"/>
      <w:marTop w:val="0"/>
      <w:marBottom w:val="0"/>
      <w:divBdr>
        <w:top w:val="none" w:sz="0" w:space="0" w:color="auto"/>
        <w:left w:val="none" w:sz="0" w:space="0" w:color="auto"/>
        <w:bottom w:val="none" w:sz="0" w:space="0" w:color="auto"/>
        <w:right w:val="none" w:sz="0" w:space="0" w:color="auto"/>
      </w:divBdr>
    </w:div>
    <w:div w:id="2134665942">
      <w:bodyDiv w:val="1"/>
      <w:marLeft w:val="0"/>
      <w:marRight w:val="0"/>
      <w:marTop w:val="0"/>
      <w:marBottom w:val="0"/>
      <w:divBdr>
        <w:top w:val="none" w:sz="0" w:space="0" w:color="auto"/>
        <w:left w:val="none" w:sz="0" w:space="0" w:color="auto"/>
        <w:bottom w:val="none" w:sz="0" w:space="0" w:color="auto"/>
        <w:right w:val="none" w:sz="0" w:space="0" w:color="auto"/>
      </w:divBdr>
    </w:div>
    <w:div w:id="2134781746">
      <w:bodyDiv w:val="1"/>
      <w:marLeft w:val="0"/>
      <w:marRight w:val="0"/>
      <w:marTop w:val="0"/>
      <w:marBottom w:val="0"/>
      <w:divBdr>
        <w:top w:val="none" w:sz="0" w:space="0" w:color="auto"/>
        <w:left w:val="none" w:sz="0" w:space="0" w:color="auto"/>
        <w:bottom w:val="none" w:sz="0" w:space="0" w:color="auto"/>
        <w:right w:val="none" w:sz="0" w:space="0" w:color="auto"/>
      </w:divBdr>
    </w:div>
    <w:div w:id="2142844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en.wikipedia.org/?curid=16953152" TargetMode="External"/><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eader" Target="header1.xml"/><Relationship Id="rId55"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hyperlink" Target="https://en.wikipedia.org/?curid=49045837"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3.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en.wikipedia.org/?curid=31217535"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chart" Target="charts/chart1.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or\Downloads\AC_HDR_Candidature_Proposal_Template_v4%20(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School\Erez_Lab\final_project\participant_summary.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Participants</a:t>
            </a:r>
            <a:r>
              <a:rPr lang="en-US" baseline="0"/>
              <a:t> Summary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participant_summary!$A$4</c:f>
              <c:strCache>
                <c:ptCount val="1"/>
                <c:pt idx="0">
                  <c:v>C:/School/Erez_Lab/final_project//eye_gaze_exp\widow-7d004eac-96ee-449f-b2c5-9110718385a9\S001\trial_results</c:v>
                </c:pt>
              </c:strCache>
            </c:strRef>
          </c:tx>
          <c:spPr>
            <a:solidFill>
              <a:schemeClr val="accent1"/>
            </a:solidFill>
            <a:ln>
              <a:noFill/>
            </a:ln>
            <a:effectLst/>
          </c:spPr>
          <c:invertIfNegative val="0"/>
          <c:cat>
            <c:strRef>
              <c:f>participant_summary!$B$1:$I$1</c:f>
              <c:strCache>
                <c:ptCount val="8"/>
                <c:pt idx="0">
                  <c:v>trial_duration_mean</c:v>
                </c:pt>
                <c:pt idx="1">
                  <c:v>trial_duration_std</c:v>
                </c:pt>
                <c:pt idx="2">
                  <c:v>Total_Saccades_mean</c:v>
                </c:pt>
                <c:pt idx="3">
                  <c:v>Total_Saccades_std</c:v>
                </c:pt>
                <c:pt idx="4">
                  <c:v>Mean_Speed_mean</c:v>
                </c:pt>
                <c:pt idx="5">
                  <c:v>Mean_Speed_std</c:v>
                </c:pt>
                <c:pt idx="6">
                  <c:v>Mean_Acceleration_mean</c:v>
                </c:pt>
                <c:pt idx="7">
                  <c:v>Mean_Acceleration_std</c:v>
                </c:pt>
              </c:strCache>
              <c:extLst/>
            </c:strRef>
          </c:cat>
          <c:val>
            <c:numRef>
              <c:f>participant_summary!$B$4:$I$4</c:f>
              <c:numCache>
                <c:formatCode>General</c:formatCode>
                <c:ptCount val="8"/>
                <c:pt idx="0">
                  <c:v>3.0261860546874999</c:v>
                </c:pt>
                <c:pt idx="1">
                  <c:v>0.66846217276735398</c:v>
                </c:pt>
                <c:pt idx="2">
                  <c:v>2.296875</c:v>
                </c:pt>
                <c:pt idx="3">
                  <c:v>0</c:v>
                </c:pt>
                <c:pt idx="4">
                  <c:v>0</c:v>
                </c:pt>
                <c:pt idx="5">
                  <c:v>0</c:v>
                </c:pt>
                <c:pt idx="6">
                  <c:v>0</c:v>
                </c:pt>
                <c:pt idx="7">
                  <c:v>223.30771818119999</c:v>
                </c:pt>
              </c:numCache>
            </c:numRef>
          </c:val>
          <c:extLst>
            <c:ext xmlns:c16="http://schemas.microsoft.com/office/drawing/2014/chart" uri="{C3380CC4-5D6E-409C-BE32-E72D297353CC}">
              <c16:uniqueId val="{00000000-AC4D-4867-B1B1-5D569FA8635E}"/>
            </c:ext>
          </c:extLst>
        </c:ser>
        <c:dLbls>
          <c:showLegendKey val="0"/>
          <c:showVal val="0"/>
          <c:showCatName val="0"/>
          <c:showSerName val="0"/>
          <c:showPercent val="0"/>
          <c:showBubbleSize val="0"/>
        </c:dLbls>
        <c:gapWidth val="182"/>
        <c:axId val="593243424"/>
        <c:axId val="593245584"/>
      </c:barChart>
      <c:catAx>
        <c:axId val="593243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245584"/>
        <c:crosses val="autoZero"/>
        <c:auto val="1"/>
        <c:lblAlgn val="ctr"/>
        <c:lblOffset val="100"/>
        <c:noMultiLvlLbl val="0"/>
      </c:catAx>
      <c:valAx>
        <c:axId val="5932455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243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8B82AC1D5A0DB4C9E493C4E42C2FAA9" ma:contentTypeVersion="11" ma:contentTypeDescription="Create a new document." ma:contentTypeScope="" ma:versionID="3f97a3e28bb09e0574ef191320a49e0b">
  <xsd:schema xmlns:xsd="http://www.w3.org/2001/XMLSchema" xmlns:xs="http://www.w3.org/2001/XMLSchema" xmlns:p="http://schemas.microsoft.com/office/2006/metadata/properties" xmlns:ns2="7ce26504-c21f-4331-b294-08bffd512273" xmlns:ns3="4a6edc92-f19f-46d5-b376-e8f6806aabdd" targetNamespace="http://schemas.microsoft.com/office/2006/metadata/properties" ma:root="true" ma:fieldsID="fbd33e2dd67e666f1be4fee1af57b590" ns2:_="" ns3:_="">
    <xsd:import namespace="7ce26504-c21f-4331-b294-08bffd512273"/>
    <xsd:import namespace="4a6edc92-f19f-46d5-b376-e8f6806aabd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3:SharedWithUsers" minOccurs="0"/>
                <xsd:element ref="ns3:SharedWithDetails" minOccurs="0"/>
                <xsd:element ref="ns2:MediaServiceLocation" minOccurs="0"/>
                <xsd:element ref="ns2:MediaServiceEventHashCode" minOccurs="0"/>
                <xsd:element ref="ns2:MediaServiceGenerationTime" minOccurs="0"/>
                <xsd:element ref="ns2:Acces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e26504-c21f-4331-b294-08bffd5122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Access" ma:index="18" nillable="true" ma:displayName="Access" ma:description="Access permission to Share" ma:list="UserInfo" ma:SearchPeopleOnly="false" ma:SharePointGroup="0" ma:internalName="Access"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4a6edc92-f19f-46d5-b376-e8f6806aabd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ccess xmlns="7ce26504-c21f-4331-b294-08bffd512273">
      <UserInfo>
        <DisplayName/>
        <AccountId xsi:nil="true"/>
        <AccountType/>
      </UserInfo>
    </Acces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D36ECFB-C833-4688-9409-92D2101508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e26504-c21f-4331-b294-08bffd512273"/>
    <ds:schemaRef ds:uri="4a6edc92-f19f-46d5-b376-e8f6806aab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04E859-4F9F-4FC5-B750-BA22B3A3742F}">
  <ds:schemaRefs>
    <ds:schemaRef ds:uri="http://schemas.microsoft.com/office/2006/metadata/properties"/>
    <ds:schemaRef ds:uri="http://schemas.microsoft.com/office/infopath/2007/PartnerControls"/>
    <ds:schemaRef ds:uri="7ce26504-c21f-4331-b294-08bffd512273"/>
  </ds:schemaRefs>
</ds:datastoreItem>
</file>

<file path=customXml/itemProps3.xml><?xml version="1.0" encoding="utf-8"?>
<ds:datastoreItem xmlns:ds="http://schemas.openxmlformats.org/officeDocument/2006/customXml" ds:itemID="{054E5D01-B1CE-42C1-8844-EBBB3100E5F6}">
  <ds:schemaRefs>
    <ds:schemaRef ds:uri="http://schemas.openxmlformats.org/officeDocument/2006/bibliography"/>
  </ds:schemaRefs>
</ds:datastoreItem>
</file>

<file path=customXml/itemProps4.xml><?xml version="1.0" encoding="utf-8"?>
<ds:datastoreItem xmlns:ds="http://schemas.openxmlformats.org/officeDocument/2006/customXml" ds:itemID="{E382F82B-8B87-43E0-9025-5D09BC6A9A2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AC_HDR_Candidature_Proposal_Template_v4 (2).dotx</Template>
  <TotalTime>21606</TotalTime>
  <Pages>40</Pages>
  <Words>13883</Words>
  <Characters>79135</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Microsoft Word - PhD Research Proposal _template_ _3_</vt:lpstr>
    </vt:vector>
  </TitlesOfParts>
  <Company/>
  <LinksUpToDate>false</LinksUpToDate>
  <CharactersWithSpaces>92833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PhD Research Proposal _template_ _3_</dc:title>
  <dc:creator>Lior</dc:creator>
  <cp:lastModifiedBy>Elli Eidelman</cp:lastModifiedBy>
  <cp:revision>387</cp:revision>
  <cp:lastPrinted>2024-07-31T18:51:00Z</cp:lastPrinted>
  <dcterms:created xsi:type="dcterms:W3CDTF">2024-07-30T06:29:00Z</dcterms:created>
  <dcterms:modified xsi:type="dcterms:W3CDTF">2024-09-28T08:07:00Z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2009-07-22T00:00:00Z</vt:filetime>
  </property>
  <property fmtid="{D5CDD505-2E9C-101B-9397-08002B2CF9AE}" pid="3" name="Creator">
    <vt:lpwstr>PrimoPDF http://www.primopdf.com/</vt:lpwstr>
  </property>
  <property fmtid="{D5CDD505-2E9C-101B-9397-08002B2CF9AE}" pid="4" name="LastSaved">
    <vt:filetime>2018-06-07T00:00:00Z</vt:filetime>
  </property>
  <property fmtid="{D5CDD505-2E9C-101B-9397-08002B2CF9AE}" pid="5" name="ContentTypeId">
    <vt:lpwstr>0x010100A8B82AC1D5A0DB4C9E493C4E42C2FAA9</vt:lpwstr>
  </property>
  <property fmtid="{D5CDD505-2E9C-101B-9397-08002B2CF9AE}" pid="6" name="ZOTERO_PREF_1">
    <vt:lpwstr>&lt;data data-version="3" zotero-version="6.0.36"&gt;&lt;session id="kSzXxFDU"/&gt;&lt;style id="http://www.zotero.org/styles/ieee" locale="en-US" hasBibliography="1" bibliographyStyleHasBeenSet="1"/&gt;&lt;prefs&gt;&lt;pref name="fieldType" value="Field"/&gt;&lt;pref name="automaticJour</vt:lpwstr>
  </property>
  <property fmtid="{D5CDD505-2E9C-101B-9397-08002B2CF9AE}" pid="7" name="ZOTERO_PREF_2">
    <vt:lpwstr>nalAbbreviations" value="true"/&gt;&lt;/prefs&gt;&lt;/data&gt;</vt:lpwstr>
  </property>
</Properties>
</file>